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58119" w14:textId="77777777" w:rsidR="00F814B9" w:rsidRPr="003D427D" w:rsidRDefault="00F814B9" w:rsidP="00F814B9">
      <w:pPr>
        <w:rPr>
          <w:b/>
          <w:bCs/>
          <w:sz w:val="32"/>
          <w:szCs w:val="32"/>
        </w:rPr>
      </w:pPr>
      <w:r w:rsidRPr="003D427D">
        <w:rPr>
          <w:b/>
          <w:bCs/>
          <w:sz w:val="32"/>
          <w:szCs w:val="32"/>
        </w:rPr>
        <w:t xml:space="preserve">Derivation and validation of top-down African biomass burning CO emissions and fuel consumption </w:t>
      </w:r>
      <w:r w:rsidRPr="00F814B9">
        <w:rPr>
          <w:b/>
          <w:bCs/>
          <w:sz w:val="34"/>
          <w:szCs w:val="34"/>
        </w:rPr>
        <w:t>measures</w:t>
      </w:r>
      <w:r w:rsidRPr="003D427D">
        <w:rPr>
          <w:b/>
          <w:bCs/>
          <w:sz w:val="32"/>
          <w:szCs w:val="32"/>
        </w:rPr>
        <w:t xml:space="preserve"> derived using geostationary FRP data and Sentinal-5P TROPOMI CO retrievals</w:t>
      </w:r>
    </w:p>
    <w:p w14:paraId="30765554" w14:textId="63E92E9A" w:rsidR="00F814B9" w:rsidRPr="00BE25E0" w:rsidRDefault="00F814B9" w:rsidP="00F814B9">
      <w:pPr>
        <w:rPr>
          <w:vertAlign w:val="superscript"/>
        </w:rPr>
      </w:pPr>
      <w:r w:rsidRPr="0006648B">
        <w:t xml:space="preserve">Hannah </w:t>
      </w:r>
      <w:r w:rsidR="00BE25E0">
        <w:t xml:space="preserve">M. </w:t>
      </w:r>
      <w:r w:rsidRPr="0006648B">
        <w:t>Nguyen</w:t>
      </w:r>
      <w:r w:rsidR="00BE25E0">
        <w:rPr>
          <w:vertAlign w:val="superscript"/>
        </w:rPr>
        <w:t>1,2</w:t>
      </w:r>
      <w:r w:rsidRPr="0006648B">
        <w:t>, Jiangping He</w:t>
      </w:r>
      <w:r w:rsidR="00BE25E0">
        <w:rPr>
          <w:vertAlign w:val="superscript"/>
        </w:rPr>
        <w:t>1,3</w:t>
      </w:r>
      <w:r w:rsidRPr="0006648B">
        <w:t xml:space="preserve">, Martin </w:t>
      </w:r>
      <w:r w:rsidR="00BE25E0">
        <w:t>J.</w:t>
      </w:r>
      <w:r w:rsidR="00C464B8">
        <w:t xml:space="preserve"> </w:t>
      </w:r>
      <w:r w:rsidRPr="0006648B">
        <w:t>Wooster</w:t>
      </w:r>
      <w:r w:rsidR="00BE25E0">
        <w:rPr>
          <w:vertAlign w:val="superscript"/>
        </w:rPr>
        <w:t>1,2,3</w:t>
      </w:r>
    </w:p>
    <w:p w14:paraId="35F0B14D" w14:textId="66A73F01" w:rsidR="00BE25E0" w:rsidRDefault="00BE25E0" w:rsidP="00BE25E0">
      <w:pPr>
        <w:pStyle w:val="Affiliation"/>
        <w:rPr>
          <w:rStyle w:val="AffiliationChar"/>
        </w:rPr>
      </w:pPr>
      <w:r>
        <w:rPr>
          <w:vertAlign w:val="superscript"/>
        </w:rPr>
        <w:t>1</w:t>
      </w:r>
      <w:r>
        <w:t>Department of Geography, King’s College London, London</w:t>
      </w:r>
      <w:r w:rsidRPr="00BE25E0">
        <w:rPr>
          <w:rStyle w:val="AffiliationChar"/>
        </w:rPr>
        <w:t xml:space="preserve">, WC2R 2ND, </w:t>
      </w:r>
      <w:r>
        <w:rPr>
          <w:rStyle w:val="AffiliationChar"/>
        </w:rPr>
        <w:t>UK</w:t>
      </w:r>
    </w:p>
    <w:p w14:paraId="0B74E6F0" w14:textId="266F9FB1" w:rsidR="00BE25E0" w:rsidRDefault="00BE25E0" w:rsidP="00BE25E0">
      <w:pPr>
        <w:pStyle w:val="Affiliation"/>
        <w:rPr>
          <w:rStyle w:val="AffiliationChar"/>
        </w:rPr>
      </w:pPr>
      <w:r>
        <w:rPr>
          <w:rStyle w:val="AffiliationChar"/>
          <w:vertAlign w:val="superscript"/>
        </w:rPr>
        <w:t>2</w:t>
      </w:r>
      <w:r>
        <w:rPr>
          <w:rStyle w:val="AffiliationChar"/>
        </w:rPr>
        <w:t>Leverhulme Centre for Wildfires, Environment and Society, UK</w:t>
      </w:r>
    </w:p>
    <w:p w14:paraId="6B9D2BED" w14:textId="4C2391D4" w:rsidR="00BE25E0" w:rsidRDefault="00BE25E0" w:rsidP="00BE25E0">
      <w:pPr>
        <w:pStyle w:val="Affiliation"/>
      </w:pPr>
      <w:r>
        <w:rPr>
          <w:vertAlign w:val="superscript"/>
        </w:rPr>
        <w:t>3</w:t>
      </w:r>
      <w:r>
        <w:t>National Centre for Earth Observation (NCEO), UK</w:t>
      </w:r>
    </w:p>
    <w:p w14:paraId="087B13B1" w14:textId="77777777" w:rsidR="00BE25E0" w:rsidRDefault="00BE25E0" w:rsidP="00BE25E0">
      <w:pPr>
        <w:pStyle w:val="Affiliation"/>
      </w:pPr>
    </w:p>
    <w:p w14:paraId="78847C3E" w14:textId="4E835C8C" w:rsidR="00F814B9" w:rsidRPr="0006648B" w:rsidRDefault="00BE25E0" w:rsidP="00BE25E0">
      <w:pPr>
        <w:pStyle w:val="Correspondence"/>
      </w:pPr>
      <w:r w:rsidRPr="000A1B66">
        <w:rPr>
          <w:i/>
        </w:rPr>
        <w:t>Correspondence to</w:t>
      </w:r>
      <w:r>
        <w:t>: Hannah M. Nguyen (</w:t>
      </w:r>
      <w:hyperlink r:id="rId8" w:history="1"/>
      <w:hyperlink r:id="rId9" w:history="1">
        <w:r w:rsidRPr="00BC35BA">
          <w:rPr>
            <w:rStyle w:val="Hyperlink"/>
          </w:rPr>
          <w:t>hannah.nguyen@kcl.ac.uk</w:t>
        </w:r>
      </w:hyperlink>
      <w:r>
        <w:t>)</w:t>
      </w:r>
    </w:p>
    <w:p w14:paraId="7B75A101" w14:textId="1B9A28F4" w:rsidR="00F814B9" w:rsidRPr="0006648B" w:rsidRDefault="00F814B9" w:rsidP="00F814B9">
      <w:pPr>
        <w:rPr>
          <w:shd w:val="clear" w:color="auto" w:fill="FFFFFF"/>
        </w:rPr>
      </w:pPr>
      <w:r w:rsidRPr="00F814B9">
        <w:rPr>
          <w:b/>
          <w:bCs/>
        </w:rPr>
        <w:t>Abstract</w:t>
      </w:r>
      <w:r>
        <w:t xml:space="preserve">: </w:t>
      </w:r>
      <w:r w:rsidRPr="0006648B">
        <w:rPr>
          <w:shd w:val="clear" w:color="auto" w:fill="FFFFFF"/>
        </w:rPr>
        <w:t xml:space="preserve">We present the first top-down CO fire emissions inventory for Africa based on the direct relation between geostationary satellite-based Fire Radiative Power (FRP) measures and satellite observations of Total Column Carbon Monoxide (TCCO). This work extends significantly the previous Fire Radiative Energy Emissions (FREM) approach that derived Total Particulate Matter (TPM) emission coefficients from FRP measures and Aerosol Optical Depth (AOD) observations. The use of satellite-based CO observations to derive CO emission coefficients, </w:t>
      </w:r>
      <m:oMath>
        <m:sSubSup>
          <m:sSubSupPr>
            <m:ctrlPr>
              <w:rPr>
                <w:rFonts w:ascii="Cambria Math" w:hAnsi="Cambria Math"/>
                <w:i/>
                <w:shd w:val="clear" w:color="auto" w:fill="FFFFFF"/>
              </w:rPr>
            </m:ctrlPr>
          </m:sSubSupPr>
          <m:e>
            <m:r>
              <w:rPr>
                <w:rFonts w:ascii="Cambria Math" w:hAnsi="Cambria Math"/>
                <w:shd w:val="clear" w:color="auto" w:fill="FFFFFF"/>
              </w:rPr>
              <m:t>C</m:t>
            </m:r>
          </m:e>
          <m:sub>
            <m:r>
              <w:rPr>
                <w:rFonts w:ascii="Cambria Math" w:hAnsi="Cambria Math"/>
                <w:shd w:val="clear" w:color="auto" w:fill="FFFFFF"/>
              </w:rPr>
              <m:t>e</m:t>
            </m:r>
          </m:sub>
          <m:sup>
            <m:r>
              <w:rPr>
                <w:rFonts w:ascii="Cambria Math" w:hAnsi="Cambria Math"/>
                <w:shd w:val="clear" w:color="auto" w:fill="FFFFFF"/>
              </w:rPr>
              <m:t>CO</m:t>
            </m:r>
          </m:sup>
        </m:sSubSup>
      </m:oMath>
      <w:r w:rsidRPr="0006648B">
        <w:rPr>
          <w:shd w:val="clear" w:color="auto" w:fill="FFFFFF"/>
        </w:rPr>
        <w:t>, addresses key uncertainties in the use of AOD measures to estimate fire-generated CO emissions including; the requirement for a smoke mass extinction coefficient in the AOD to TPM conversion; and the large variation in TPM emission factors - which are used to convert TPM emissions to CO emissions. We use the FREM-derived CO emission coefficients to produce a Pan-African CO fire emission inventory spanning 16 years. Regional CO emissions are in close agreement with the most recent version of GFED(v4.1s), despite the two inventories using completely different satellite datasets and methodologies to derive CO emissions. Dry Matter Consumed (DMC) and DMC per unit area values are generated from our CO emission inventory – the latter using the 20 m resolution Sentinal-2 FireCCISFD burnt area (BA) product for 2019. We carry out an evaluation of our FREM-based CO emissions by using them as input in the WRF-CMAQ chemical transport model and comparing simulated TCCO fields to independent Sentinal-5P TROPOMI TCCO observations. The results of this validation show FREM CO emissions to generally be in good agreement with these independent measures - particularly in the case of individual fire-generated CO plumes where modelled in-plume CO was within 5% of satellite observations with a coefficient of determination of 0.80. Modelled and observed CO, averaged over the full model domain, are within 4% of each other, though localised regions show an overestimation of modelled CO by up to 50%. However, when compared to other evaluations of current state-of-the-art fire emissions inventories, the FREM CO emission inventory derived in this work shows some of the best agreement with independent measures. Updates to the previously published FREM TPM emissions coefficients are also provided in the Appendix of this article, along with a satellite and ground-based validation of this FREM TPM emissions inventory. The methodology and resulting CO fire inventory described in this work will form the basis of an upcoming operational LSASAF CO fire emissions product for Africa.</w:t>
      </w:r>
    </w:p>
    <w:p w14:paraId="4644C030" w14:textId="6A262FC9" w:rsidR="00F814B9" w:rsidRPr="0006648B" w:rsidRDefault="00F814B9" w:rsidP="00F814B9">
      <w:pPr>
        <w:pStyle w:val="Heading1"/>
        <w:rPr>
          <w:lang w:eastAsia="en-GB"/>
        </w:rPr>
      </w:pPr>
      <w:bookmarkStart w:id="0" w:name="_Ref92897809"/>
      <w:r>
        <w:rPr>
          <w:lang w:eastAsia="en-GB"/>
        </w:rPr>
        <w:lastRenderedPageBreak/>
        <w:t>Introduction</w:t>
      </w:r>
      <w:bookmarkEnd w:id="0"/>
    </w:p>
    <w:p w14:paraId="568DC91A" w14:textId="43DF1CE1" w:rsidR="00F814B9" w:rsidRDefault="00F814B9" w:rsidP="00F814B9">
      <w:pPr>
        <w:rPr>
          <w:lang w:eastAsia="en-GB"/>
        </w:rPr>
      </w:pPr>
      <w:r w:rsidRPr="0006648B">
        <w:rPr>
          <w:lang w:eastAsia="en-GB"/>
        </w:rPr>
        <w:t xml:space="preserve">The open burning of biomass in landscape fires is amongst the largest contributor of gaseous and particulate emissions to the atmosphere. In many regions such fires show significant interannual variability, and together global biomass burning generates a significant fraction of many atmospheric species, including for example the pollutants total particulate matter (TPM) and carbon monoxide (CO) </w:t>
      </w:r>
      <w:r w:rsidRPr="0006648B">
        <w:rPr>
          <w:lang w:eastAsia="en-GB"/>
        </w:rPr>
        <w:fldChar w:fldCharType="begin" w:fldLock="1"/>
      </w:r>
      <w:r w:rsidR="00802648">
        <w:rPr>
          <w:lang w:eastAsia="en-GB"/>
        </w:rPr>
        <w:instrText>ADDIN CSL_CITATION {"citationItems":[{"id":"ITEM-1","itemData":{"DOI":"10.1029/2000GB001382","ISBN":"0886-6236","ISSN":"08866236","abstract":"A large body of information on emissions from the various types of biomass burning has been accumulated over the past decade, to a large extent as a result of International Geosphere-Biosphere Programme/International Global Atmospheric Chemistry research activities. Yet this information has not been readily accessible to the atmospheric chemistry community because it was scattered over a large number of publications and reported in numerous different units and reference systems. We have critically evaluated the presently available data and integrated these into a consistent format. On the basis of this analysis we present a set of emission factors for a large variety of species emitted from biomass fires. Where data were not available, we have proposed estimates based on appropriate extrapolation techniques. We have derived global estimates of pyrogenic emissions for important species emitted by the various types of biomass burning and compared our estimates with results from inverse modeling studies.","author":[{"dropping-particle":"","family":"Andreae","given":"M. O.","non-dropping-particle":"","parse-names":false,"suffix":""},{"dropping-particle":"","family":"Merlet","given":"P.","non-dropping-particle":"","parse-names":false,"suffix":""}],"container-title":"Global Biogeochemical Cycles","id":"ITEM-1","issue":"4","issued":{"date-parts":[["2001"]]},"page":"955-966","title":"Emissions of trace gases and aerosols from biomass burning","type":"article-journal","volume":"15"},"uris":["http://www.mendeley.com/documents/?uuid=701cb8de-a466-4270-bd43-aaba56ba1895"]},{"id":"ITEM-2","itemData":{"DOI":"10.1103/PhysRevB.77.220407","ISBN":"9780521880","ISSN":"1930529X","PMID":"20148014","abstract":"Capitulo 2","author":[{"dropping-particle":"","family":"Forster","given":"P.","non-dropping-particle":"","parse-names":false,"suffix":""},{"dropping-particle":"","family":"Ramaswamy","given":"V.","non-dropping-particle":"","parse-names":false,"suffix":""},{"dropping-particle":"","family":"Artaxo","given":"P.","non-dropping-particle":"","parse-names":false,"suffix":""},{"dropping-particle":"","family":"Berntsen","given":"T.","non-dropping-particle":"","parse-names":false,"suffix":""},{"dropping-particle":"","family":"Betts","given":"R.","non-dropping-particle":"","parse-names":false,"suffix":""},{"dropping-particle":"","family":"Fahey","given":"D. W.","non-dropping-particle":"","parse-names":false,"suffix":""},{"dropping-particle":"","family":"Haywood","given":"Jim M.","non-dropping-particle":"","parse-names":false,"suffix":""},{"dropping-particle":"","family":"Lean","given":"J.","non-dropping-particle":"","parse-names":false,"suffix":""},{"dropping-particle":"","family":"Lowe","given":"D. C.","non-dropping-particle":"","parse-names":false,"suffix":""},{"dropping-particle":"","family":"Myhre","given":"G.","non-dropping-particle":"","parse-names":false,"suffix":""},{"dropping-particle":"","family":"Nganga","given":"J.","non-dropping-particle":"","parse-names":false,"suffix":""},{"dropping-particle":"","family":"Prinn","given":"R.","non-dropping-particle":"","parse-names":false,"suffix":""},{"dropping-particle":"","family":"Raga","given":"G.","non-dropping-particle":"","parse-names":false,"suffix":""},{"dropping-particle":"","family":"Schulz","given":"M.","non-dropping-particle":"","parse-names":false,"suffix":""},{"dropping-particle":"","family":"Dorland","given":"R","non-dropping-particle":"Van","parse-names":false,"suffix":""}],"container-title":"Change","id":"ITEM-2","issue":"22","issued":{"date-parts":[["2007"]]},"page":"129-234","title":"Changes in Atmospheric Constituents and in Radiative Forcing (IPCC 2007)","type":"article-journal","volume":"30"},"uris":["http://www.mendeley.com/documents/?uuid=5a80ef2f-4557-4271-a7a3-bd76677df366"]},{"id":"ITEM-3","itemData":{"DOI":"10.1126/science.1163886","ISSN":"00368075","PMID":"19390038","abstract":"Fire is a worldwide phenomenon that appears in the geological record soon after the appearance of terrestrial plants. Fire influences global ecosystem patterns and processes, including vegetation distribution and structure, the carbon cycle, and climate. Although humans and fire have always coexisted, our capacity to manage fire remains imperfect and may become more difficult in the future as climate change alters fire regimes. This risk is difficult to assess, however, because fires are still poorly represented in global models. Here, we discuss some of the most important issues involved in developing a better understanding of the role of fire in the Earth system.","author":[{"dropping-particle":"","family":"Bowman","given":"David M.J.S.","non-dropping-particle":"","parse-names":false,"suffix":""},{"dropping-particle":"","family":"Balch","given":"Jennifer K.","non-dropping-particle":"","parse-names":false,"suffix":""},{"dropping-particle":"","family":"Artaxo","given":"P.","non-dropping-particle":"","parse-names":false,"suffix":""},{"dropping-particle":"","family":"Bond","given":"W. J.","non-dropping-particle":"","parse-names":false,"suffix":""},{"dropping-particle":"","family":"Carlson","given":"Jean M.","non-dropping-particle":"","parse-names":false,"suffix":""},{"dropping-particle":"","family":"Cochrane","given":"Mark A.","non-dropping-particle":"","parse-names":false,"suffix":""},{"dropping-particle":"","family":"D'Antonio","given":"Carla M.","non-dropping-particle":"","parse-names":false,"suffix":""},{"dropping-particle":"","family":"DeFries","given":"R. S.","non-dropping-particle":"","parse-names":false,"suffix":""},{"dropping-particle":"","family":"Doyle","given":"John C.","non-dropping-particle":"","parse-names":false,"suffix":""},{"dropping-particle":"","family":"Harrison","given":"Sandy P.","non-dropping-particle":"","parse-names":false,"suffix":""},{"dropping-particle":"","family":"Johnston","given":"Fay H.","non-dropping-particle":"","parse-names":false,"suffix":""},{"dropping-particle":"","family":"Keeley","given":"Jon E.","non-dropping-particle":"","parse-names":false,"suffix":""},{"dropping-particle":"","family":"Krawchuk","given":"Meg A.","non-dropping-particle":"","parse-names":false,"suffix":""},{"dropping-particle":"","family":"Kull","given":"Christian A.","non-dropping-particle":"","parse-names":false,"suffix":""},{"dropping-particle":"","family":"Marston","given":"J. Brad","non-dropping-particle":"","parse-names":false,"suffix":""},{"dropping-particle":"","family":"Moritz","given":"Max A.","non-dropping-particle":"","parse-names":false,"suffix":""},{"dropping-particle":"","family":"Prentice","given":"I. Colin","non-dropping-particle":"","parse-names":false,"suffix":""},{"dropping-particle":"","family":"Roos","given":"Christopher I.","non-dropping-particle":"","parse-names":false,"suffix":""},{"dropping-particle":"","family":"Scott","given":"Andrew C.","non-dropping-particle":"","parse-names":false,"suffix":""},{"dropping-particle":"","family":"Swetnam","given":"T.W.","non-dropping-particle":"","parse-names":false,"suffix":""},{"dropping-particle":"","family":"Werf","given":"Guido R.","non-dropping-particle":"van der","parse-names":false,"suffix":""},{"dropping-particle":"","family":"Pyne","given":"Stephen J.","non-dropping-particle":"","parse-names":false,"suffix":""}],"container-title":"Science","id":"ITEM-3","issue":"5926","issued":{"date-parts":[["2009"]]},"page":"481-484","title":"Fire in the earth system","type":"article-journal","volume":"324"},"uris":["http://www.mendeley.com/documents/?uuid=e4b83309-ce0e-4a26-9774-c00dd62349ef"]}],"mendeley":{"formattedCitation":"(Andreae and Merlet, 2001; Bowman et al., 2009; Forster et al., 2007)","plainTextFormattedCitation":"(Andreae and Merlet, 2001; Bowman et al., 2009; Forster et al., 2007)","previouslyFormattedCitation":"(Andreae and Merlet, 2001; Forster et al., 2007; Bowman et al., 2009)"},"properties":{"noteIndex":0},"schema":"https://github.com/citation-style-language/schema/raw/master/csl-citation.json"}</w:instrText>
      </w:r>
      <w:r w:rsidRPr="0006648B">
        <w:rPr>
          <w:lang w:eastAsia="en-GB"/>
        </w:rPr>
        <w:fldChar w:fldCharType="separate"/>
      </w:r>
      <w:r w:rsidR="00802648" w:rsidRPr="00802648">
        <w:rPr>
          <w:noProof/>
          <w:lang w:eastAsia="en-GB"/>
        </w:rPr>
        <w:t>(Andreae and Merlet, 2001; Bowman et al., 2009; Forster et al., 2007)</w:t>
      </w:r>
      <w:r w:rsidRPr="0006648B">
        <w:rPr>
          <w:lang w:eastAsia="en-GB"/>
        </w:rPr>
        <w:fldChar w:fldCharType="end"/>
      </w:r>
      <w:r w:rsidRPr="0006648B">
        <w:rPr>
          <w:lang w:eastAsia="en-GB"/>
        </w:rPr>
        <w:t xml:space="preserve">. Landscape fire emission inventories are thus essential to many studies in Earth system science </w:t>
      </w:r>
      <w:r w:rsidRPr="0006648B">
        <w:rPr>
          <w:lang w:eastAsia="en-GB"/>
        </w:rPr>
        <w:fldChar w:fldCharType="begin" w:fldLock="1"/>
      </w:r>
      <w:r w:rsidR="00802648">
        <w:rPr>
          <w:lang w:eastAsia="en-GB"/>
        </w:rPr>
        <w:instrText>ADDIN CSL_CITATION {"citationItems":[{"id":"ITEM-1","itemData":{"DOI":"10.1016/j.atmosenv.2008.09.047","ISSN":"13522310","abstract":"Gaseous and particulate emissions from vegetation fires substantially modify the atmospheric chemical composition, degrade air quality and can alter weather and climate. The impact of vegetation fire emissions on air pollution and climate has been recognised in the late 1970s. The application of satellite data for fire-related studies in the beginning of the 21th century represented a major break through in our understanding of the global importance of fires. Today the location and extent of vegetation fires, burned area and emissions released from fires are determined from satellite products even though many uncertainties persist. Numerous dedicated experimental and modeling studies contributed to improve the current knowledge of the atmospheric impact of vegetation fires. The motivation of this paper is to give an overview of vegetation fire emissions, their environmental and climate impact, and what improvements can be expected in the near future. © 2008 Elsevier Ltd.","author":[{"dropping-particle":"","family":"Langmann","given":"Bärbel","non-dropping-particle":"","parse-names":false,"suffix":""},{"dropping-particle":"","family":"Duncan","given":"Bryan","non-dropping-particle":"","parse-names":false,"suffix":""},{"dropping-particle":"","family":"Textor","given":"Christiane","non-dropping-particle":"","parse-names":false,"suffix":""},{"dropping-particle":"","family":"Trentmann","given":"Jörg","non-dropping-particle":"","parse-names":false,"suffix":""},{"dropping-particle":"","family":"Werf","given":"Guido R.","non-dropping-particle":"van der","parse-names":false,"suffix":""}],"container-title":"Atmospheric Environment","id":"ITEM-1","issue":"1","issued":{"date-parts":[["2009","1"]]},"page":"107-116","title":"Vegetation fire emissions and their impact on air pollution and climate","type":"article-journal","volume":"43"},"uris":["http://www.mendeley.com/documents/?uuid=da860c92-2ff5-35fa-b25c-2b0c29a2ab8d"]},{"id":"ITEM-2","itemData":{"DOI":"10.1080/10643389.2011.604248","ISSN":"10643389","abstract":"Fire has a role in ecosystem services; naturally produced wildfires are important for the sustainability of many terrestrial biomes and fire is one of nature's primary carbon-cycling mechanisms. Under a warming climate, it is likely that fire frequency and severity will increase. There is some evidence that fire activity may already be increasing in Western U.S. forests and recent exceptionally intense fire events, such as the Australian Black Saturday fires in 2009 and Russian fires in 2010, highlight the devastation of fires associated with extreme weather. The impacts of emissions from fires on global atmospheric chemistry, and on the atmospheric burden of greenhouse gases and aerosols are recognized although gaps remain in our scientific understanding of the processes involved and the environmental consequences of fires. While significant uncertainty remains in the long-term impacts of forest fires on climate, new sophisticated tools have recently become available (observational and modeling). These tools provide insight into changing wildfires and intentional biomass burning activity in the Anthropocene era that is marked by humans' impact on Earth. The understanding of the impact of wildfires and intentional biomass burning emissions on the present and future climate is reviewed. Presently, fires and their emissions are controlled under fire management and emission reduction schemes. Under future climate conditions, significantly more effective controls on these fires seem necessary. Continued and improved monitoring to support and to demonstrate the effectiveness of the adopted measures, and further deepening of knowledge on the mechanistic and sociological factors that influence fires and their environmental impacts is highly needed. Wildfires and biomass burning are important for a range of international and domestic policies, including air pollution, climate, poverty, security, food supply, and biodiversity. Climate change will make the need to coherently address fires based on scientifically sound measurements and modeling even more pertinent. Copyright © Taylor &amp; Francis Group, LLC.","author":[{"dropping-particle":"","family":"Keywood","given":"Melita","non-dropping-particle":"","parse-names":false,"suffix":""},{"dropping-particle":"","family":"Kanakidou","given":"Maria","non-dropping-particle":"","parse-names":false,"suffix":""},{"dropping-particle":"","family":"Stohl","given":"Andreas","non-dropping-particle":"","parse-names":false,"suffix":""},{"dropping-particle":"","family":"Dentener","given":"Frank","non-dropping-particle":"","parse-names":false,"suffix":""},{"dropping-particle":"","family":"Grassi","given":"Giacomo","non-dropping-particle":"","parse-names":false,"suffix":""},{"dropping-particle":"","family":"Meyer","given":"C. P.","non-dropping-particle":"","parse-names":false,"suffix":""},{"dropping-particle":"","family":"Torseth","given":"Kjetil","non-dropping-particle":"","parse-names":false,"suffix":""},{"dropping-particle":"","family":"Edwards","given":"David","non-dropping-particle":"","parse-names":false,"suffix":""},{"dropping-particle":"","family":"Thompson","given":"Anne M.","non-dropping-particle":"","parse-names":false,"suffix":""},{"dropping-particle":"","family":"Lohmann","given":"Ulrike","non-dropping-particle":"","parse-names":false,"suffix":""},{"dropping-particle":"","family":"Burrows","given":"John","non-dropping-particle":"","parse-names":false,"suffix":""}],"container-title":"Critical Reviews in Environmental Science and Technology","id":"ITEM-2","issue":"1","issued":{"date-parts":[["2013"]]},"page":"40-83","title":"Fire in the air: Biomass burning impacts in a changing climate","type":"article-journal","volume":"43"},"uris":["http://www.mendeley.com/documents/?uuid=1b561b31-23a1-4a50-8292-3ae6d1eb1ec4"]}],"mendeley":{"formattedCitation":"(Keywood et al., 2013; Langmann et al., 2009)","plainTextFormattedCitation":"(Keywood et al., 2013; Langmann et al., 2009)","previouslyFormattedCitation":"(Langmann et al., 2009; Keywood et al., 2013)"},"properties":{"noteIndex":0},"schema":"https://github.com/citation-style-language/schema/raw/master/csl-citation.json"}</w:instrText>
      </w:r>
      <w:r w:rsidRPr="0006648B">
        <w:rPr>
          <w:lang w:eastAsia="en-GB"/>
        </w:rPr>
        <w:fldChar w:fldCharType="separate"/>
      </w:r>
      <w:r w:rsidR="00802648" w:rsidRPr="00802648">
        <w:rPr>
          <w:noProof/>
          <w:lang w:eastAsia="en-GB"/>
        </w:rPr>
        <w:t>(Keywood et al., 2013; Langmann et al., 2009)</w:t>
      </w:r>
      <w:r w:rsidRPr="0006648B">
        <w:rPr>
          <w:lang w:eastAsia="en-GB"/>
        </w:rPr>
        <w:fldChar w:fldCharType="end"/>
      </w:r>
      <w:r w:rsidRPr="0006648B">
        <w:rPr>
          <w:lang w:eastAsia="en-GB"/>
        </w:rPr>
        <w:t xml:space="preserve">, and also to “real-time” decision-making applications such as air quality forecasting. Fire emissions inventories are often constructed using a ‘bottom-up’ approach in which estimates of dry matter consumed (DMC) are estimated from satellite-derived metrics of burned area (BA), or occasionally active fire counts, combined with information on pre-fire fuel load and combustion completeness </w:t>
      </w:r>
      <w:r w:rsidRPr="0006648B">
        <w:rPr>
          <w:lang w:eastAsia="en-GB"/>
        </w:rPr>
        <w:fldChar w:fldCharType="begin" w:fldLock="1"/>
      </w:r>
      <w:r w:rsidRPr="0006648B">
        <w:rPr>
          <w:lang w:eastAsia="en-GB"/>
        </w:rPr>
        <w:instrText>ADDIN CSL_CITATION {"citationItems":[{"id":"ITEM-1","itemData":{"DOI":"10.1007/BF00137988","ISBN":"0165-0009","ISSN":"01650009","PMID":"1178","abstract":"In order to estimate the production of charcoal and the atmospheric emissions of trace gases volatilized by burning we have estimated the global amounts of biomass which are affected by fires. We have roughly calculated annual gross burning rates ranging between about 5 Pg and 9 Pg (1 Pg = 10 ~ s g) of dry matter (2-4 Pg C). In comparison, about 9-17 Pg of above-ground dry matter (4-8 Pg C) is exposed to fires, indicating a worldwide average burning efficiency of about 50%. The production of dead below-ground dry matter varie~ between 6-9 Pg per year. We have tentatively indicated the possibility of a large production of elemental carbon (0.5-1.7 Pg C/yr) due to the incomplete com- bustion of biomass to charcoal. This provides a sink for atmospheric CO2, which would have been particularly important during the past centuries. From meager statistical information and often ill-documented statements in the literature, it is extremely difficult to calculate the net carbon release rates to the atmosphere from the biomass changes which take place, especially in the tropics. All together, we calculate an overall effect ~of the biosphere on the atmospheric carbon dioxide budget which may range between the possibilities of a net uptake or a net release of about 2 Pg C/yr. The release of CO~ to the atmosphere by deforestation projects may well be balanced by reforestation and by the production of charcoal. Better information is needed, however, to make these estimates more reliable.","author":[{"dropping-particle":"","family":"Seiler","given":"Wolfgang","non-dropping-particle":"","parse-names":false,"suffix":""},{"dropping-particle":"","family":"Crutzen","given":"P. J.","non-dropping-particle":"","parse-names":false,"suffix":""}],"container-title":"Climatic Change","id":"ITEM-1","issue":"3","issued":{"date-parts":[["1980"]]},"page":"207-247","title":"Estimates of gross and net fluxes of carbon between the biosphere and the atmosphere from biomass burning","type":"article-journal","volume":"2"},"uris":["http://www.mendeley.com/documents/?uuid=c189c79b-22d4-4474-ab1b-c90d3fc03850"]}],"mendeley":{"formattedCitation":"(Seiler and Crutzen, 1980)","plainTextFormattedCitation":"(Seiler and Crutzen, 1980)","previouslyFormattedCitation":"(Seiler and Crutzen, 1980)"},"properties":{"noteIndex":0},"schema":"https://github.com/citation-style-language/schema/raw/master/csl-citation.json"}</w:instrText>
      </w:r>
      <w:r w:rsidRPr="0006648B">
        <w:rPr>
          <w:lang w:eastAsia="en-GB"/>
        </w:rPr>
        <w:fldChar w:fldCharType="separate"/>
      </w:r>
      <w:r w:rsidRPr="0006648B">
        <w:rPr>
          <w:noProof/>
          <w:lang w:eastAsia="en-GB"/>
        </w:rPr>
        <w:t>(Seiler and Crutzen, 1980)</w:t>
      </w:r>
      <w:r w:rsidRPr="0006648B">
        <w:rPr>
          <w:lang w:eastAsia="en-GB"/>
        </w:rPr>
        <w:fldChar w:fldCharType="end"/>
      </w:r>
      <w:r w:rsidRPr="0006648B">
        <w:rPr>
          <w:lang w:eastAsia="en-GB"/>
        </w:rPr>
        <w:t xml:space="preserve">. The resulting DMC estimates are then multiplied by biome-specific emission factors (EFs) that relate each kilogram of burned biomass to the amount of a trace gas or aerosol species released. EFs are typically derived from small scale laboratory or ground-based field measurements </w:t>
      </w:r>
      <w:r w:rsidRPr="0006648B">
        <w:rPr>
          <w:lang w:eastAsia="en-GB"/>
        </w:rPr>
        <w:fldChar w:fldCharType="begin" w:fldLock="1"/>
      </w:r>
      <w:r w:rsidR="00802648">
        <w:rPr>
          <w:lang w:eastAsia="en-GB"/>
        </w:rPr>
        <w:instrText>ADDIN CSL_CITATION {"citationItems":[{"id":"ITEM-1","itemData":{"DOI":"10.1029/2000GB001382","ISBN":"0886-6236","ISSN":"08866236","abstract":"A large body of information on emissions from the various types of biomass burning has been accumulated over the past decade, to a large extent as a result of International Geosphere-Biosphere Programme/International Global Atmospheric Chemistry research activities. Yet this information has not been readily accessible to the atmospheric chemistry community because it was scattered over a large number of publications and reported in numerous different units and reference systems. We have critically evaluated the presently available data and integrated these into a consistent format. On the basis of this analysis we present a set of emission factors for a large variety of species emitted from biomass fires. Where data were not available, we have proposed estimates based on appropriate extrapolation techniques. We have derived global estimates of pyrogenic emissions for important species emitted by the various types of biomass burning and compared our estimates with results from inverse modeling studies.","author":[{"dropping-particle":"","family":"Andreae","given":"M. O.","non-dropping-particle":"","parse-names":false,"suffix":""},{"dropping-particle":"","family":"Merlet","given":"P.","non-dropping-particle":"","parse-names":false,"suffix":""}],"container-title":"Global Biogeochemical Cycles","id":"ITEM-1","issue":"4","issued":{"date-parts":[["2001"]]},"page":"955-966","title":"Emissions of trace gases and aerosols from biomass burning","type":"article-journal","volume":"15"},"uris":["http://www.mendeley.com/documents/?uuid=701cb8de-a466-4270-bd43-aaba56ba1895"]},{"id":"ITEM-2","itemData":{"DOI":"10.5194/acp-11-4039-2011","ISBN":"1680-7324","ISSN":"16807316","abstract":"Biomass burning (BB) is the second largest source of trace gases and the largest source of primary fine carbonaceous particles in the global troposphere. Many recent BB studies have provided new emission factor (EF) measurements. This is especially true for non-methane organic compounds (NMOC), which influence secondary organic aerosol (SOA) and ozone formation. New EF should improve regional to global BB emissions estimates and therefore, the input for atmospheric models. In this work we present an up-to-date, comprehensive tabulation of EF for known pyrogenic species based on measurements made in smoke that has cooled to ambient temperature, but not yet undergone significant photochemical processing. All EFs are converted to one standard form (g compound emitted per kg dry biomass burned) using the carbon mass balance method and they are categorized into 14 fuel or vegetation types. Biomass burning terminology is defined to promote consistency. We compile a large number of measurements of biomass consumption per unit area for important fire types and summarize several recent estimates of global biomass consumption by the major types of biomass burning. Post emission processes are discussed to provide a context for the emission factor concept within overall atmospheric chemistry and also highlight the potential for rapid changes relative to the scale of some models or remote sensing products. Recent work shows that individual biomass fires emit significantly more gas-phase NMOC than previously thought and that including additional NMOC can improve photochemical model performance. A detailed global estimate suggests that BB emits at least 400 Tg yr(-1) of gas-phase NMOC, which is almost 3 times larger than most previous estimates. Selected recent results (e. g. measurements of HONO and the BB tracers HCN and CH(3)CN) are highlighted and key areas requiring future research are briefly discussed.","author":[{"dropping-particle":"","family":"Akagi","given":"S. K.","non-dropping-particle":"","parse-names":false,"suffix":""},{"dropping-particle":"","family":"Yokelson","given":"R. J.","non-dropping-particle":"","parse-names":false,"suffix":""},{"dropping-particle":"","family":"Wiedinmyer","given":"C.","non-dropping-particle":"","parse-names":false,"suffix":""},{"dropping-particle":"","family":"Alvarado","given":"M J","non-dropping-particle":"","parse-names":false,"suffix":""},{"dropping-particle":"","family":"Reid","given":"J. S.","non-dropping-particle":"","parse-names":false,"suffix":""},{"dropping-particle":"","family":"Karl","given":"T","non-dropping-particle":"","parse-names":false,"suffix":""},{"dropping-particle":"","family":"Crounse","given":"J D","non-dropping-particle":"","parse-names":false,"suffix":""},{"dropping-particle":"","family":"Wennberg","given":"Paul O.","non-dropping-particle":"","parse-names":false,"suffix":""}],"container-title":"Atmospheric Chemistry and Physics","id":"ITEM-2","issue":"9","issued":{"date-parts":[["2011"]]},"page":"4039-4072","title":"Emission factors for open and domestic biomass burning for use in atmospheric models","type":"article-journal","volume":"11"},"uris":["http://www.mendeley.com/documents/?uuid=999eb6ad-e794-4f15-9c03-f7edee9def92"]},{"id":"ITEM-3","itemData":{"DOI":"10.5194/acp-19-8523-2019","ISSN":"16807324","abstract":"&lt;p&gt;&lt;strong&gt;Abstract.&lt;/strong&gt; Since the publication of the compilation of biomass burning emission factors by Andreae and Merlet (2001), a large number of studies has greatly expanded the amount of available data on emissions from various types of biomass burning. Using essentially the same methodology as Andreae and Merlet (2001), this paper presents an updated compilation of emission factors. The data from over 350 published studies were critically evaluated and integrated into a consistent format. Several new categories of biomass burning have been added, and the number of species for which emission data are presented has been increased from 93 to 121. Where field data are still insufficient, estimates based on appropriate extrapolation techniques are proposed. Based on these emission factors and published global activity estimates, I have derived estimates of pyrogenic emissions for important species emitted by the various types of biomass burning.&lt;/p&gt;","author":[{"dropping-particle":"","family":"Andreae","given":"M. O.","non-dropping-particle":"","parse-names":false,"suffix":""}],"container-title":"Atmospheric Chemistry and Physics","id":"ITEM-3","issue":"13","issued":{"date-parts":[["2019"]]},"page":"8523-8546","title":"Emission of trace gases and aerosols from biomass burning - An updated assessment","type":"article-journal","volume":"19"},"uris":["http://www.mendeley.com/documents/?uuid=a157dea8-bf24-4c77-8b55-fc5a04319a1c"]}],"mendeley":{"formattedCitation":"(Akagi et al., 2011; Andreae, 2019; Andreae and Merlet, 2001)","plainTextFormattedCitation":"(Akagi et al., 2011; Andreae, 2019; Andreae and Merlet, 2001)","previouslyFormattedCitation":"(Andreae and Merlet, 2001; Akagi et al., 2011; Andreae, 2019)"},"properties":{"noteIndex":0},"schema":"https://github.com/citation-style-language/schema/raw/master/csl-citation.json"}</w:instrText>
      </w:r>
      <w:r w:rsidRPr="0006648B">
        <w:rPr>
          <w:lang w:eastAsia="en-GB"/>
        </w:rPr>
        <w:fldChar w:fldCharType="separate"/>
      </w:r>
      <w:r w:rsidR="00802648" w:rsidRPr="00802648">
        <w:rPr>
          <w:noProof/>
          <w:lang w:eastAsia="en-GB"/>
        </w:rPr>
        <w:t>(Akagi et al., 2011; Andreae, 2019; Andreae and Merlet, 2001)</w:t>
      </w:r>
      <w:r w:rsidRPr="0006648B">
        <w:rPr>
          <w:lang w:eastAsia="en-GB"/>
        </w:rPr>
        <w:fldChar w:fldCharType="end"/>
      </w:r>
      <w:r w:rsidRPr="0006648B">
        <w:rPr>
          <w:lang w:eastAsia="en-GB"/>
        </w:rPr>
        <w:t xml:space="preserve">, along with airborne sampling of fire plumes </w:t>
      </w:r>
      <w:r w:rsidRPr="0006648B">
        <w:rPr>
          <w:lang w:eastAsia="en-GB"/>
        </w:rPr>
        <w:fldChar w:fldCharType="begin" w:fldLock="1"/>
      </w:r>
      <w:r w:rsidRPr="0006648B">
        <w:rPr>
          <w:lang w:eastAsia="en-GB"/>
        </w:rPr>
        <w:instrText>ADDIN CSL_CITATION {"citationItems":[{"id":"ITEM-1","itemData":{"DOI":"10.1029/2003GL017342","ISSN":"00948276","abstract":"Measurements on the UK Met Office C-130 within a distinct biomass burning plume during the Southern AFricAn Regional science Initiative (SAFARI 2000) show an increase in the single scattering albedo as the aerosol ages, from 0.84 at source to 0.90 in the aged regional haze in 5 hours. Condensation of scattering material from the gas phase appears to be the dominant mechanism; the change in black carbon morphology, from a chain to clump like structure, does not significantly affect the bulk aerosol single scattering albedo.","author":[{"dropping-particle":"","family":"Abel","given":"S J","non-dropping-particle":"","parse-names":false,"suffix":""},{"dropping-particle":"","family":"Haywood","given":"Jim M.","non-dropping-particle":"","parse-names":false,"suffix":""},{"dropping-particle":"","family":"Highwood","given":"Eleanor J.","non-dropping-particle":"","parse-names":false,"suffix":""},{"dropping-particle":"","family":"Li","given":"Jia","non-dropping-particle":"","parse-names":false,"suffix":""},{"dropping-particle":"","family":"Buseck","given":"Peter R.","non-dropping-particle":"","parse-names":false,"suffix":""}],"container-title":"Geophysical Research Letters","id":"ITEM-1","issue":"15","issued":{"date-parts":[["2003"]]},"page":"10-13","title":"Evolution of biomass burning aerosol properties from an agricultural fire in southern Africa","type":"article-journal","volume":"30"},"uris":["http://www.mendeley.com/documents/?uuid=20e01df7-318d-4969-aea6-3b56d9cb9aa5"]},{"id":"ITEM-2","itemData":{"DOI":"10.1007/s11027-006-9046-5","ISBN":"1381-2386","ISSN":"13812386","abstract":"Fires are critical elements in the Earth System, linking climate, humans, and vegetation. With 200-500 Mha burnt annually, fire disturbs a greater area over a wider variety of biomes than any other natural disturbance. Fire ignition, propagation, and impacts depend on the interactions among climate, vegetation structure, and land use on local to regional scales. Therefore, fires and their effects on terrestrial ecosystems are highly sensitive to global change. Fires can cause dramatic changes in the structure and functioning of ecosystems. They have significant impacts on the atmosphere and biogeochemical cycles. By contributing significantly to greenhouse gas (e.g., with the release of 1.7-4.1 Pg of carbon per year) and aerosol emissions, and modifying surface properties, they affect not only vegetation but also climate. Fires also modify the provision of a variety of ecosystem services such as carbon sequestration, soil fertility, grazing value, biodiversity, and tourism, and can hence trigger land use change. Fires must therefore be included in global and regional assessments of vulnerability to global change. Fundamental understanding of vulnerability of land systems to fire is required to advise management and policy. Assessing regional vulnerabilities resulting from biophysical and human consequences of changed fire regimes under global change scenarios requires an integrated approach. Here we present a generic conceptual framework for such integrated, multidisciplinary studies. The framework is structured around three interacting (partially nested) subsystems whose dynamics contribute to vulnerability. The first subsystem describes the controls on fire regimes (exposure). A first feedback subsystem links fire regimes to atmospheric and climate dynamics within the Earth System (sensitivity), while the second feedback subsystem links changes in fire regimes to changes in the provision of ecological services and to their consequences for human systems (adaptability). We then briefly illustrate how the framework can be applied to two regional cases with contrasting ecological and human context: boreal forests of northern America and African savannahs.","author":[{"dropping-particle":"","family":"Lavorel","given":"Sandra","non-dropping-particle":"","parse-names":false,"suffix":""},{"dropping-particle":"","family":"Flannigan","given":"Mike D.","non-dropping-particle":"","parse-names":false,"suffix":""},{"dropping-particle":"","family":"Lambin","given":"Eric F.","non-dropping-particle":"","parse-names":false,"suffix":""},{"dropping-particle":"","family":"Scholes","given":"Mary C.","non-dropping-particle":"","parse-names":false,"suffix":""}],"container-title":"Mitigation and Adaptation Strategies for Global Change","id":"ITEM-2","issue":"1","issued":{"date-parts":[["2007"]]},"page":"33-53","title":"Vulnerability of land systems to fire: Interactions among humans, climate, the atmosphere, and ecosystems","type":"article-journal","volume":"12"},"uris":["http://www.mendeley.com/documents/?uuid=835cc728-df20-4714-9670-be78313b570f"]},{"id":"ITEM-3","itemData":{"DOI":"10.5194/acp-12-6437-2012","ISSN":"16807316","abstract":"During the POLARCAT-France airborne measurement campaign in spring 2008, several pollution plumes transported from mid-latitude regions were encountered. The study presented here focuses on air masses from two different geographic origins (Europe and Asia) and from 2 different source types (anthropogenic pollution and forest fires). A first case study is dedicated to a European air mass, which was repeatedly sampled and analysed during three consecutive days. Thereby, the evolution of the aerosol properties (size distributions, CO mixing ratio) is characterised and related processes are discussed. In particular, the role of coagulation, condensation and cloud processing in the evolution of the Aitken and the accumulation mode particles are contrasted. A second case study focuses on European air masses impacted solely by biomass burning emissions and Asian air masses with contributions from both biomass burning and anthropogenic emissions. The analysis of aerosol modes highlight a similar behaviour for particle originating from biomass burning (from Europe as well as Asia). In comparison to the predominating aged accumulation mode in biomass burning particles, a still larger aerosol accumulation mode related to Asian anthropogenic emissions can be isolated. These findings corroborate the external mixing of such kind of aerosol size distributions. An electron microscopy study (coupled to X-ray elemental analysis) of particles illustrated soot-like inclusions in several samples. Within samples attributed to forest fire sources, the chemical signature is highly associated with the presence of potassium, which is a characteristic tracer element for biomass burning plumes. The single particle images suggest an internal mixing of sampled individual aerosol particles. Thus, particles are found externally mixed as demonstrated from particle size distributions while they appear internally mixed at the particle scale. © 2012 Author(s).","author":[{"dropping-particle":"","family":"Quennehen","given":"B.","non-dropping-particle":"","parse-names":false,"suffix":""},{"dropping-particle":"","family":"Schwarzenboeck","given":"A.","non-dropping-particle":"","parse-names":false,"suffix":""},{"dropping-particle":"","family":"Matsuki","given":"A.","non-dropping-particle":"","parse-names":false,"suffix":""},{"dropping-particle":"","family":"Burkhart","given":"J. F.","non-dropping-particle":"","parse-names":false,"suffix":""},{"dropping-particle":"","family":"Stohl","given":"A.","non-dropping-particle":"","parse-names":false,"suffix":""},{"dropping-particle":"","family":"Ancellet","given":"G.","non-dropping-particle":"","parse-names":false,"suffix":""},{"dropping-particle":"","family":"Law","given":"K. S.","non-dropping-particle":"","parse-names":false,"suffix":""}],"container-title":"Atmospheric Chemistry and Physics","id":"ITEM-3","issue":"14","issued":{"date-parts":[["2012"]]},"page":"6437-6454","title":"Anthropogenic and forest fire pollution aerosol transported to the Arctic: Observations from the POLARCAT-France spring campaign","type":"article-journal","volume":"12"},"uris":["http://www.mendeley.com/documents/?uuid=f5388b65-709e-4a80-b55b-33f1fdf05aad"]}],"mendeley":{"formattedCitation":"(Abel et al., 2003; Lavorel et al., 2007; Quennehen et al., 2012)","plainTextFormattedCitation":"(Abel et al., 2003; Lavorel et al., 2007; Quennehen et al., 2012)","previouslyFormattedCitation":"(Abel et al., 2003; Lavorel et al., 2007; Quennehen et al., 2012)"},"properties":{"noteIndex":0},"schema":"https://github.com/citation-style-language/schema/raw/master/csl-citation.json"}</w:instrText>
      </w:r>
      <w:r w:rsidRPr="0006648B">
        <w:rPr>
          <w:lang w:eastAsia="en-GB"/>
        </w:rPr>
        <w:fldChar w:fldCharType="separate"/>
      </w:r>
      <w:r w:rsidRPr="0006648B">
        <w:rPr>
          <w:noProof/>
          <w:lang w:eastAsia="en-GB"/>
        </w:rPr>
        <w:t>(Abel et al., 2003; Lavorel et al., 2007; Quennehen et al., 2012)</w:t>
      </w:r>
      <w:r w:rsidRPr="0006648B">
        <w:rPr>
          <w:lang w:eastAsia="en-GB"/>
        </w:rPr>
        <w:fldChar w:fldCharType="end"/>
      </w:r>
      <w:r w:rsidRPr="0006648B">
        <w:rPr>
          <w:lang w:eastAsia="en-GB"/>
        </w:rPr>
        <w:t xml:space="preserve">. The Global Fire Emissions Database (GFED) is the most widely-used ‘bottom-up’ fire emissions inventory </w:t>
      </w:r>
      <w:r w:rsidRPr="0006648B">
        <w:rPr>
          <w:lang w:eastAsia="en-GB"/>
        </w:rPr>
        <w:fldChar w:fldCharType="begin" w:fldLock="1"/>
      </w:r>
      <w:r w:rsidRPr="0006648B">
        <w:rPr>
          <w:lang w:eastAsia="en-GB"/>
        </w:rPr>
        <w:instrText>ADDIN CSL_CITATION {"citationItems":[{"id":"ITEM-1","itemData":{"DOI":"10.5194/essd-2016-62","abstract":"Climate, land use, and other anthropogenic and natural drivers have the potential to influence fire dynamics in many regions. To develop a mechanistic understanding of the changing role of these drivers and their impact on atmospheric composition, long term fire records are needed that fuse information from different satellite and in-situ data streams. Here we describe the fourth version of the Global Fire Emissions Database (GFED) and quantify global fire emissions patterns during 1997&amp;ndash;2015. The modeling system, based on the Carnegie-Ames-Stanford-Approach (CASA) biogeochemical model, has several modifications from the previous version and uses higher quality input datasets. Significant upgrades include: 1) new burned area estimates with contributions from small fires, 2) a revised fuel consumption parameterization optimized using field observations, 3) modifications that improve the representation of fuel consumption in frequently burning landscapes, and 4) fire severity estimates that better represent continental differences in burning processes across boreal regions of North America and Eurasia. The new version has a higher spatial resolution (0.25°) and uses a different set of emission factors that separately resolves trace gas and aerosol emissions from temperate and boreal forest ecosystems. Global mean carbon emissions using the burned area dataset with small fires (GFED4s) were 2.2 x 1015 grams carbon per year (Pg&amp;thinsp;C&amp;thinsp;yr-1) during 1997&amp;ndash;2015, with a maximum in 1997 (3.0&amp;thinsp;Pg&amp;thinsp;C&amp;thinsp;yr-1) and minimum in 2013 (1.8&amp;thinsp;Pg&amp;thinsp;C&amp;thinsp;yr-1). These estimates were 11&amp;thinsp;% higher than our previous estimates (GFED3) during 1997&amp;ndash;2011, when the two datasets overlapped. This increase was the result of a substantial increase in burned area (37&amp;thinsp;%), mostly due to the inclusion of small fires, and a modest decrease in mean fuel consumption (–19&amp;thinsp;%) to better match estimates from field studies, primarily in savannas and grasslands. For trace gas and aerosol emissions, differences between GFED4s and GFED3 were often larger due to the use of revised emission factors. If small fire burned area was excluded (GFED4 without the \"s\" for small fires), average emissions were 1.5&amp;thinsp;Pg&amp;thinsp;C&amp;thinsp;yr-1. The addition of small fires had the largest impact on emissions in temperate North America, Central America, Europe, and temperate Asia. Our improved dataset provides an internally consistent set …","author":[{"dropping-particle":"","family":"Werf","given":"Guido R.","non-dropping-particle":"van der","parse-names":false,"suffix":""},{"dropping-particle":"","family":"Randerson","given":"J. T.","non-dropping-particle":"","parse-names":false,"suffix":""},{"dropping-particle":"","family":"Giglio","given":"L.","non-dropping-particle":"","parse-names":false,"suffix":""},{"dropping-particle":"","family":"Leeuwen","given":"T. T.","non-dropping-particle":"Van","parse-names":false,"suffix":""},{"dropping-particle":"","family":"Chen","given":"Y.","non-dropping-particle":"","parse-names":false,"suffix":""},{"dropping-particle":"","family":"Rogers","given":"B. M.","non-dropping-particle":"","parse-names":false,"suffix":""},{"dropping-particle":"","family":"Mu","given":"M.","non-dropping-particle":"","parse-names":false,"suffix":""},{"dropping-particle":"","family":"Marle","given":"Margreet J. E.","non-dropping-particle":"van","parse-names":false,"suffix":""},{"dropping-particle":"","family":"Morton","given":"D. C.","non-dropping-particle":"","parse-names":false,"suffix":""},{"dropping-particle":"","family":"Collatz","given":"G. J.","non-dropping-particle":"","parse-names":false,"suffix":""},{"dropping-particle":"","family":"Yokelson","given":"R. J.","non-dropping-particle":"","parse-names":false,"suffix":""},{"dropping-particle":"","family":"Kasibhatla","given":"P. S.","non-dropping-particle":"","parse-names":false,"suffix":""}],"container-title":"Earth System Science Data Discussions","id":"ITEM-1","issued":{"date-parts":[["2017"]]},"page":"1-43","title":"Global fire emissions estimates during 1997-2016","type":"article-journal"},"uris":["http://www.mendeley.com/documents/?uuid=5959495c-8272-4aac-8106-64c71489f617"]},{"id":"ITEM-2","itemData":{"DOI":"10.5194/acpd-6-3175-2006","ISBN":"1680-7316","ISSN":"16807375","PMID":"239907700004","abstract":"Biomass burning represents an important source of atmospheric aerosols and greenhouse gases, yet little is known about its interannual variability or the underlying mechanisms regulating this variability at continental to global scales. Here we investigated fire emissions during the 8 year period from 1997 to 2004 using satellite data and the CASA biogeochemical model. Burned area from 2001 2004 was derived using newly available active fire and 500 m. burned area datasets from MODIS following the approach described by Giglio et al. 2006). ATSR and VIRS satellite data were used to extend the burned area time series back in time through 1997. In our analysis we estimated fuel loads, including organic soil layer and peatland fuels, and the net flux from terrestrial ecosystems as the balance between net primary production (NPP), heterotrophic respiration (R-h), and biomass burning, using time varying inputs of precipitation (PPT), temperature, solar radiation, and satellite-derived fractional absorbed photosynthetically active radiation (fA-PAR). For the 1997 - 2004 period, we found that on average approximately 58 PgC year(-1) was fixed by plants as NPP, and approximately 95% of this was returned back to the atmosphere via R-h. Another 4%, or 2.5 Pg C year(-1) was emitted by biomass burning; the remainder consisted of losses from fuel wood collection and subsequent burning. At a global scale, burned area and total fire emissions were largely decoupled from year to year. Total carbon emissions tracked burning in forested areas including deforestation fires in the tropics), whereas burned area was largely controlled by savanna fires that responded to different environmental and human factors. Biomass burning emissions showed large interannual variability with a range of more than 1 Pg C year(-1), with a maximum in 1998 (3.2 Pg C year(-1)) and a minimum in 2000 (2.0 Pg C year(-1)).","author":[{"dropping-particle":"","family":"Werf","given":"Guido R.","non-dropping-particle":"van der","parse-names":false,"suffix":""},{"dropping-particle":"","family":"Randerson","given":"J. T.","non-dropping-particle":"","parse-names":false,"suffix":""},{"dropping-particle":"","family":"Giglio","given":"L.","non-dropping-particle":"","parse-names":false,"suffix":""},{"dropping-particle":"","family":"Collatz","given":"G. J.","non-dropping-particle":"","parse-names":false,"suffix":""},{"dropping-particle":"","family":"Kasibhatla","given":"P. S.","non-dropping-particle":"","parse-names":false,"suffix":""},{"dropping-particle":"","family":"Arellano, A. F.","given":"Jr.","non-dropping-particle":"","parse-names":false,"suffix":""}],"container-title":"Atmospheric Chemistry and Physics","id":"ITEM-2","issue":"11","issued":{"date-parts":[["2006"]]},"page":"3423-3441","title":"Interannual variability in global biomass burning emissions from 1997 to 2004","type":"article-journal","volume":"6"},"uris":["http://www.mendeley.com/documents/?uuid=12ee0a28-f3bf-427f-abb9-f8b9f5d97557"]},{"id":"ITEM-3","itemData":{"DOI":"10.5194/acp-10-11707-2010","ISBN":"1016153201","ISSN":"16807316","abstract":"New burned area datasets and top-down constraints from atmospheric concentration measurements of pyrogenic gases have decreased the large uncertainty in fire emissions estimates. However, significant gaps remain in our understanding of the contribution of deforestation, savanna, forest, agricultural waste, and peat fires to total global fire emissions. Here we used a revised version of the Carnegie-Ames-Stanford-Approach (CASA) biogeochemical model and improved satellite-derived estimates of area burned, fire activity, and plant productivity to calculate fire emissions for the 19972009 period on a 0.5 spatial resolution with a monthly time step. For November 2000 onwards, estimates were based on burned area, active fire detections, and plant productivity from the MODerate resolution Imaging Spectroradiometer (MODIS) sensor. For the partitioning we focused on the MODIS era. We used maps of burned area derived from the Tropical Rainfall Measuring Mission (TRMM) Visible and Infrared Scanner (VIRS) and Along-Track Scanning Radiometer (ATSR) active fire data prior to MODIS (19972000) and estimates of plant productivity derived from Advanced Very High Resolution Radiometer (AVHRR) observations during the same period. Average global fire carbon emissions according to this version 3 of the Global Fire Emissions Database (GFED3) were 2.0 Pg C year1 with significant interannual variability during 19972001 (2.8 Pg C year1 in 1998 and 1.6 Pg C year1 in 2001). Globally, emissions during 20022007 were relatively constant (around 2.1 Pg C year1) before declining in 2008 (1.7 Pg C year1) and 2009 (1.5 Pg C year1) partly due to lower deforestation fire emissions in South America and tropical Asia. On a regional basis, emissions were highly variable during 20022007 (e.g., boreal Asia, South America, and Indonesia), but these regional differences canceled out at a global level. During the MODIS era (20012009), most carbon emissions were from fires in grasslands and savannas (44%) with smaller contributions from tropical deforestation and degradation fires (20%), woodland fires (mostly confined to the tropics, 16%), forest fires (mostly in the extratropics, 15%), agricultural waste burning (3%), and tropical peat fires (3%). The contribution from agricultural waste fires was likely a lower bound because our approach for measuring burned area could not detect all of these relatively small fires. Total carbon emissions were on average 13% lower than in our previous (GFED2) w…","author":[{"dropping-particle":"","family":"Werf","given":"Guido R.","non-dropping-particle":"van der","parse-names":false,"suffix":""},{"dropping-particle":"","family":"Randerson","given":"J. T.","non-dropping-particle":"","parse-names":false,"suffix":""},{"dropping-particle":"","family":"Giglio","given":"L.","non-dropping-particle":"","parse-names":false,"suffix":""},{"dropping-particle":"","family":"Collatz","given":"G. J.","non-dropping-particle":"","parse-names":false,"suffix":""},{"dropping-particle":"","family":"Mu","given":"M.","non-dropping-particle":"","parse-names":false,"suffix":""},{"dropping-particle":"","family":"Kasibhatla","given":"P. S.","non-dropping-particle":"","parse-names":false,"suffix":""},{"dropping-particle":"","family":"Morton","given":"D. C.","non-dropping-particle":"","parse-names":false,"suffix":""},{"dropping-particle":"","family":"Defries","given":"R. S.","non-dropping-particle":"","parse-names":false,"suffix":""},{"dropping-particle":"","family":"Jin","given":"Y.","non-dropping-particle":"","parse-names":false,"suffix":""},{"dropping-particle":"","family":"Leeuwen","given":"T. T.","non-dropping-particle":"Van","parse-names":false,"suffix":""}],"container-title":"Atmospheric Chemistry and Physics","id":"ITEM-3","issue":"23","issued":{"date-parts":[["2010"]]},"page":"11707-11735","title":"Global fire emissions and the contribution of deforestation, savanna, forest, agricultural, and peat fires (1997-2009)","type":"article-journal","volume":"10"},"uris":["http://www.mendeley.com/documents/?uuid=11afccda-ee96-40d2-a419-5f12fcf2fd5d"]}],"mendeley":{"formattedCitation":"(van der Werf et al., 2006, 2010, 2017)","plainTextFormattedCitation":"(van der Werf et al., 2006, 2010, 2017)","previouslyFormattedCitation":"(van der Werf et al., 2006, 2010, 2017)"},"properties":{"noteIndex":0},"schema":"https://github.com/citation-style-language/schema/raw/master/csl-citation.json"}</w:instrText>
      </w:r>
      <w:r w:rsidRPr="0006648B">
        <w:rPr>
          <w:lang w:eastAsia="en-GB"/>
        </w:rPr>
        <w:fldChar w:fldCharType="separate"/>
      </w:r>
      <w:r w:rsidRPr="0006648B">
        <w:rPr>
          <w:noProof/>
          <w:lang w:eastAsia="en-GB"/>
        </w:rPr>
        <w:t>(van der Werf et al., 2006, 2010, 2017)</w:t>
      </w:r>
      <w:r w:rsidRPr="0006648B">
        <w:rPr>
          <w:lang w:eastAsia="en-GB"/>
        </w:rPr>
        <w:fldChar w:fldCharType="end"/>
      </w:r>
      <w:r w:rsidRPr="0006648B">
        <w:rPr>
          <w:lang w:eastAsia="en-GB"/>
        </w:rPr>
        <w:t xml:space="preserve">, but the reliance on burned area and pre-fire fuel load information means it cannot provide near real-time information. The Global Fire Assimilation System (GFAS) </w:t>
      </w:r>
      <w:r w:rsidRPr="0006648B">
        <w:rPr>
          <w:lang w:eastAsia="en-GB"/>
        </w:rPr>
        <w:fldChar w:fldCharType="begin" w:fldLock="1"/>
      </w:r>
      <w:r w:rsidRPr="0006648B">
        <w:rPr>
          <w:lang w:eastAsia="en-GB"/>
        </w:rPr>
        <w:instrText>ADDIN CSL_CITATION {"citationItems":[{"id":"ITEM-1","itemData":{"DOI":"10.5194/bg-9-527-2012","ISBN":"1726-4170","ISSN":"17264170","abstract":"The Global Fire Assimilation System (GFASv1.0) calculates biomass burning emissions by assimilating Fire Radiative Power (FRP) observations from the MODIS instruments onboard the Terra and Aqua satellites. It corrects for gaps in the observations, which are mostly due to cloud cover, and filters spurious FRP observations of volcanoes, gas flares and other industrial activity. The combustion rate is subsequently calculated with land cover-specific conversion factors. Emission factors for 40 gas-phase and aerosol trace species have been compiled from a literature survey. The corresponding daily emissions have been calculated on a global 0.5 degrees x 0.5 degrees grid from 2003 to the present. General consistency with the Global Fire Emission Database version 3.1 (GFED3.1) within its accuracy is achieved while maintaining the advantages of an FRP-based approach: GFASv1.0 makes use of the quantitative information on the combustion rate that is contained in the FRP observations, and it detects fires in real time at high spatial and temporal resolution. GFASv1.0 indicates omission errors in GFED3.1 due to undetected small fires. It also exhibits slightly longer fire seasons in South America and North Africa and a slightly shorter fire season in Southeast Asia. GFASv1.0 has already been used for atmospheric reactive gas simulations in an independent study, which found good agreement with atmospheric observations. We have performed simulations of the atmospheric aerosol distribution with and without the assimilation of MODIS aerosol optical depth (AOD). They indicate that the emissions of particulate matter need to be boosted by a factor of 2-4 to reproduce the global distribution of organic matter and black carbon. This discrepancy is also evident in the comparison of previously published top-down and bottom-up estimates. For the time being, a global enhancement of the particulate matter emissions by 3.4 is recommended. Validation with independent AOD and PM10 observations recorded during the Russian fires in summer 2010 show that the global Monitoring Atmospheric Composition and Change (MACC) aerosol model with GFASv1.0 aerosol emissions captures the smoke plume evolution well when organic matter and black carbon are enhanced by the recommended factor. In conjunction with the assimilation of MODIS AOD, the use of GFASv1.0 with enhanced emission factors quantitatively improves the forecast of the aerosol load near the surface sufficiently to allow air quality …","author":[{"dropping-particle":"","family":"Kaiser","given":"J. W.","non-dropping-particle":"","parse-names":false,"suffix":""},{"dropping-particle":"","family":"Heil","given":"Angelika","non-dropping-particle":"","parse-names":false,"suffix":""},{"dropping-particle":"","family":"Andreae","given":"M. O.","non-dropping-particle":"","parse-names":false,"suffix":""},{"dropping-particle":"","family":"Benedetti","given":"A.","non-dropping-particle":"","parse-names":false,"suffix":""},{"dropping-particle":"","family":"Chubarova","given":"N.","non-dropping-particle":"","parse-names":false,"suffix":""},{"dropping-particle":"","family":"Jones","given":"L.","non-dropping-particle":"","parse-names":false,"suffix":""},{"dropping-particle":"","family":"Morcrette","given":"J. J.","non-dropping-particle":"","parse-names":false,"suffix":""},{"dropping-particle":"","family":"Razinger","given":"M.","non-dropping-particle":"","parse-names":false,"suffix":""},{"dropping-particle":"","family":"Schultz","given":"M. G.","non-dropping-particle":"","parse-names":false,"suffix":""},{"dropping-particle":"","family":"Suttie","given":"M.","non-dropping-particle":"","parse-names":false,"suffix":""},{"dropping-particle":"","family":"Werf","given":"Guido R.","non-dropping-particle":"van der","parse-names":false,"suffix":""}],"container-title":"Biogeosciences","id":"ITEM-1","issue":"1","issued":{"date-parts":[["2012"]]},"page":"527-554","title":"Biomass burning emissions estimated with a global fire assimilation system based on observed fire radiative power","type":"article-journal","volume":"9"},"uris":["http://www.mendeley.com/documents/?uuid=21d60de0-5e76-4e99-b715-3384637d1708"]}],"mendeley":{"formattedCitation":"(Kaiser et al., 2012)","plainTextFormattedCitation":"(Kaiser et al., 2012)","previouslyFormattedCitation":"(Kaiser et al., 2012)"},"properties":{"noteIndex":0},"schema":"https://github.com/citation-style-language/schema/raw/master/csl-citation.json"}</w:instrText>
      </w:r>
      <w:r w:rsidRPr="0006648B">
        <w:rPr>
          <w:lang w:eastAsia="en-GB"/>
        </w:rPr>
        <w:fldChar w:fldCharType="separate"/>
      </w:r>
      <w:r w:rsidRPr="0006648B">
        <w:rPr>
          <w:noProof/>
          <w:lang w:eastAsia="en-GB"/>
        </w:rPr>
        <w:t>(Kaiser et al., 2012)</w:t>
      </w:r>
      <w:r w:rsidRPr="0006648B">
        <w:rPr>
          <w:lang w:eastAsia="en-GB"/>
        </w:rPr>
        <w:fldChar w:fldCharType="end"/>
      </w:r>
      <w:r w:rsidRPr="0006648B">
        <w:rPr>
          <w:lang w:eastAsia="en-GB"/>
        </w:rPr>
        <w:t xml:space="preserve"> uses near-real time satellite observations of actively burning fires (AFs) to drive its DMC estimates, performing the conversion using a previously-derived calibration relationship that relates a biome’s fire radiative energy (FRE) to DMC totals coming from GFED. The primary advantage over GFED is the near real-time aspect, capable of delivering information suitable for driving atmospheric models in forecast mode. The main disadvantage is the fact that the relatively uncertain fuel load and combustion completeness assumptions, which introduce some of the most significant uncertainty to burned-area based fire emissions calculations, are incorporated into GFAS via this calibration </w:t>
      </w:r>
      <w:r w:rsidRPr="0006648B">
        <w:rPr>
          <w:lang w:eastAsia="en-GB"/>
        </w:rPr>
        <w:fldChar w:fldCharType="begin" w:fldLock="1"/>
      </w:r>
      <w:r w:rsidR="00802648">
        <w:rPr>
          <w:lang w:eastAsia="en-GB"/>
        </w:rPr>
        <w:instrText>ADDIN CSL_CITATION {"citationItems":[{"id":"ITEM-1","itemData":{"DOI":"10.1016/j.atmosenv.2008.04.060","ISSN":"13522310","abstract":"Biomass burning is a major source of aerosols that affect air quality and the Earth's radiation budget. Current estimates of biomass burning emissions vary markedly due to uncertainties in biomass density, combustion efficiency, emission factor, and burned area. This study explores the modeling of biomass burning emissions using satellite-derived vegetative fuel loading, fuel moisture, and burned area across Contiguous United States (CONUS). The fuel loading is developed from Moderate-Resolution Imaging Spectroradiometer (MODIS) data including land cover type, vegetation continuous field, and monthly leaf area index. The weekly fuel moisture category is retrieved from AVHRR (Advanced Very High Resolution Radiometer) Global Vegetation Index (GVIx) data for the determination of fuel combustion efficiency and emission factor. The burned area is simulated using half-hourly fire sizes obtained from the GOES (Geostationary Operational Environmental Satellites) Wildfire Automated Biomass Burning Algorithm (WF_ABBA) fire product. By integrating all these parameters, quantities of PM2.5 (particulate mass for particles with diameter &lt;2.5 μm) aerosols are calculated for each individual fire at an interval of half hour from 2002-2005 across CONUS. The PM2.5 estimates indicate that the annual PM2.5 emissions are 3.49 × 105, 3.30 × 105, 1.80 × 105, and 2.24 × 105 tons for 2002 (April to December), 2003, 2004, and 2005, respectively. Among various ecosystems, forest fires release more than 44% of the emissions although the related burned areas only account for less than 30%. Spatially, PM2.5 emissions are larger in California for all these years, but only for some individual years in Oregon, Montana, Arkansas, Florida, Arizona, Louisiana, and Idaho. Finally, the calculated PM2.5 emissions are evaluated using national wildfire emission inventory data (NWEI) and compared with estimates from different fuel loadings. The difference between NWEI and GOES fire-based estimate is less than 20% if the same fuel data are used. The evaluation suggests that the biomass burning emissions derived from multiple satellite data provide realistic spatiotemporal patterns and can be assimilated into air quality models for forecasts in real or near real time. © 2008 Elsevier Ltd.","author":[{"dropping-particle":"","family":"Zhang","given":"Xiaoyang","non-dropping-particle":"","parse-names":false,"suffix":""},{"dropping-particle":"","family":"Kondragunta","given":"Shobha","non-dropping-particle":"","parse-names":false,"suffix":""},{"dropping-particle":"","family":"Schmidt","given":"Christopher","non-dropping-particle":"","parse-names":false,"suffix":""},{"dropping-particle":"","family":"Kogan","given":"Felix","non-dropping-particle":"","parse-names":false,"suffix":""}],"container-title":"Atmospheric Environment","id":"ITEM-1","issue":"29","issued":{"date-parts":[["2008"]]},"page":"6959-6972","title":"Near real time monitoring of biomass burning particulate emissions (PM2.5) across contiguous United States using multiple satellite instruments","type":"article-journal","volume":"42"},"uris":["http://www.mendeley.com/documents/?uuid=9125a2d2-6273-4410-869f-1d2f90d9084a"]},{"id":"ITEM-2","itemData":{"DOI":"10.1109/JSTARS.2009.2027443","ISBN":"1939-1404","ISSN":"1939-1404","abstract":"Recently, global biomass-burning research has grown from what was primarily a climate field to include a vibrant air quality observation and forecasting community. While new fire monitoring systems are based on fundamental Earth Systems Science (ESS) research, adaptation to the forecasting problem requires special procedures and simplifications. In a reciprocal manner, results from the air quality research community have contributed scientifically to basic ESS. To help exploit research and data products in climate, ESS, meteorology and air quality biomass burning communities, the joint Navy, NASA, NOAA, and University Fire Locating and Modeling of Burning Emissions (FLAMBE) program was formed in 1999. Based upon the operational NOAA/NESDIS Wild-Fire Automated Biomass Burning Algorithm (WF_ABBA) and the near real time University of Maryland/NASA MODIS fire products coupled to the operational Navy Aerosol Analysis and Prediction System (NAAPS) transport model, FLAMBE is a combined ESS and operational system to study the nature of smoke particle emissions and transport at the synoptic to continental scales. In this paper, we give an overview of the FLAMBE system and present fundamental metrics on emission and transport patterns of smoke. We also provide examples on regional smoke transport mechanisms and demonstrate that MODIS optical depth data assimilation provides significant variance reduction against observations. Using FLAMBE as a context, throughout the paper we discuss observability issues surrounding the biomass burning system and the subsequent propagation of error. Current indications are that regional particle emissions estimates still have integer factors of uncertainty.","author":[{"dropping-particle":"","family":"Reid","given":"J. S.","non-dropping-particle":"","parse-names":false,"suffix":""},{"dropping-particle":"","family":"Hyer","given":"Edward J.","non-dropping-particle":"","parse-names":false,"suffix":""},{"dropping-particle":"","family":"Prins","given":"Elaine","non-dropping-particle":"","parse-names":false,"suffix":""},{"dropping-particle":"","family":"Westphal","given":"Douglas L.","non-dropping-particle":"","parse-names":false,"suffix":""},{"dropping-particle":"","family":"Zhang","given":"Jianglong","non-dropping-particle":"","parse-names":false,"suffix":""},{"dropping-particle":"","family":"Wang","given":"Jun","non-dropping-particle":"","parse-names":false,"suffix":""},{"dropping-particle":"","family":"Christopher","given":"S. A.","non-dropping-particle":"","parse-names":false,"suffix":""},{"dropping-particle":"","family":"Curtis","given":"Cynthia A.","non-dropping-particle":"","parse-names":false,"suffix":""},{"dropping-particle":"","family":"Schmidt","given":"Christopher C.","non-dropping-particle":"","parse-names":false,"suffix":""},{"dropping-particle":"","family":"Eleuterio","given":"D P","non-dropping-particle":"","parse-names":false,"suffix":""},{"dropping-particle":"","family":"Richardson","given":"Kim A.","non-dropping-particle":"","parse-names":false,"suffix":""},{"dropping-particle":"","family":"Hoffman","given":"Jay","non-dropping-particle":"","parse-names":false,"suffix":""}],"container-title":"IEEE Journal of Selected Topics in Applied Earth Observations and Remote Sensing","id":"ITEM-2","issue":"3","issued":{"date-parts":[["2009"]]},"page":"144-162","title":"Global monitoring and forecasting of biomass-burning smoke: Description of and lessons from the fire Locating and Modeling of Burning Emissions (FLAMBE) program","type":"article-journal","volume":"2"},"uris":["http://www.mendeley.com/documents/?uuid=6a54d051-3e5c-49b8-b21d-ac06932e5ba2"]},{"id":"ITEM-3","itemData":{"DOI":"10.5194/bg-9-527-2012","ISBN":"1726-4170","ISSN":"17264170","abstract":"The Global Fire Assimilation System (GFASv1.0) calculates biomass burning emissions by assimilating Fire Radiative Power (FRP) observations from the MODIS instruments onboard the Terra and Aqua satellites. It corrects for gaps in the observations, which are mostly due to cloud cover, and filters spurious FRP observations of volcanoes, gas flares and other industrial activity. The combustion rate is subsequently calculated with land cover-specific conversion factors. Emission factors for 40 gas-phase and aerosol trace species have been compiled from a literature survey. The corresponding daily emissions have been calculated on a global 0.5 degrees x 0.5 degrees grid from 2003 to the present. General consistency with the Global Fire Emission Database version 3.1 (GFED3.1) within its accuracy is achieved while maintaining the advantages of an FRP-based approach: GFASv1.0 makes use of the quantitative information on the combustion rate that is contained in the FRP observations, and it detects fires in real time at high spatial and temporal resolution. GFASv1.0 indicates omission errors in GFED3.1 due to undetected small fires. It also exhibits slightly longer fire seasons in South America and North Africa and a slightly shorter fire season in Southeast Asia. GFASv1.0 has already been used for atmospheric reactive gas simulations in an independent study, which found good agreement with atmospheric observations. We have performed simulations of the atmospheric aerosol distribution with and without the assimilation of MODIS aerosol optical depth (AOD). They indicate that the emissions of particulate matter need to be boosted by a factor of 2-4 to reproduce the global distribution of organic matter and black carbon. This discrepancy is also evident in the comparison of previously published top-down and bottom-up estimates. For the time being, a global enhancement of the particulate matter emissions by 3.4 is recommended. Validation with independent AOD and PM10 observations recorded during the Russian fires in summer 2010 show that the global Monitoring Atmospheric Composition and Change (MACC) aerosol model with GFASv1.0 aerosol emissions captures the smoke plume evolution well when organic matter and black carbon are enhanced by the recommended factor. In conjunction with the assimilation of MODIS AOD, the use of GFASv1.0 with enhanced emission factors quantitatively improves the forecast of the aerosol load near the surface sufficiently to allow air quality …","author":[{"dropping-particle":"","family":"Kaiser","given":"J. W.","non-dropping-particle":"","parse-names":false,"suffix":""},{"dropping-particle":"","family":"Heil","given":"Angelika","non-dropping-particle":"","parse-names":false,"suffix":""},{"dropping-particle":"","family":"Andreae","given":"M. O.","non-dropping-particle":"","parse-names":false,"suffix":""},{"dropping-particle":"","family":"Benedetti","given":"A.","non-dropping-particle":"","parse-names":false,"suffix":""},{"dropping-particle":"","family":"Chubarova","given":"N.","non-dropping-particle":"","parse-names":false,"suffix":""},{"dropping-particle":"","family":"Jones","given":"L.","non-dropping-particle":"","parse-names":false,"suffix":""},{"dropping-particle":"","family":"Morcrette","given":"J. J.","non-dropping-particle":"","parse-names":false,"suffix":""},{"dropping-particle":"","family":"Razinger","given":"M.","non-dropping-particle":"","parse-names":false,"suffix":""},{"dropping-particle":"","family":"Schultz","given":"M. G.","non-dropping-particle":"","parse-names":false,"suffix":""},{"dropping-particle":"","family":"Suttie","given":"M.","non-dropping-particle":"","parse-names":false,"suffix":""},{"dropping-particle":"","family":"Werf","given":"Guido R.","non-dropping-particle":"van der","parse-names":false,"suffix":""}],"container-title":"Biogeosciences","id":"ITEM-3","issue":"1","issued":{"date-parts":[["2012"]]},"page":"527-554","title":"Biomass burning emissions estimated with a global fire assimilation system based on observed fire radiative power","type":"article-journal","volume":"9"},"uris":["http://www.mendeley.com/documents/?uuid=21d60de0-5e76-4e99-b715-3384637d1708"]}],"mendeley":{"formattedCitation":"(Kaiser et al., 2012; Reid et al., 2009; Zhang et al., 2008)","plainTextFormattedCitation":"(Kaiser et al., 2012; Reid et al., 2009; Zhang et al., 2008)","previouslyFormattedCitation":"(Zhang et al., 2008; Reid et al., 2009; Kaiser et al., 2012)"},"properties":{"noteIndex":0},"schema":"https://github.com/citation-style-language/schema/raw/master/csl-citation.json"}</w:instrText>
      </w:r>
      <w:r w:rsidRPr="0006648B">
        <w:rPr>
          <w:lang w:eastAsia="en-GB"/>
        </w:rPr>
        <w:fldChar w:fldCharType="separate"/>
      </w:r>
      <w:r w:rsidR="00802648" w:rsidRPr="00802648">
        <w:rPr>
          <w:noProof/>
          <w:lang w:eastAsia="en-GB"/>
        </w:rPr>
        <w:t>(Kaiser et al., 2012; Reid et al., 2009; Zhang et al., 2008)</w:t>
      </w:r>
      <w:r w:rsidRPr="0006648B">
        <w:rPr>
          <w:lang w:eastAsia="en-GB"/>
        </w:rPr>
        <w:fldChar w:fldCharType="end"/>
      </w:r>
      <w:r w:rsidRPr="0006648B">
        <w:rPr>
          <w:lang w:eastAsia="en-GB"/>
        </w:rPr>
        <w:t xml:space="preserve">. Other global fire emissions inventories such as FLAMBE </w:t>
      </w:r>
      <w:r w:rsidRPr="0006648B">
        <w:rPr>
          <w:lang w:eastAsia="en-GB"/>
        </w:rPr>
        <w:fldChar w:fldCharType="begin" w:fldLock="1"/>
      </w:r>
      <w:r w:rsidRPr="0006648B">
        <w:rPr>
          <w:lang w:eastAsia="en-GB"/>
        </w:rPr>
        <w:instrText>ADDIN CSL_CITATION {"citationItems":[{"id":"ITEM-1","itemData":{"DOI":"10.1109/JSTARS.2009.2027443","ISBN":"1939-1404","ISSN":"1939-1404","abstract":"Recently, global biomass-burning research has grown from what was primarily a climate field to include a vibrant air quality observation and forecasting community. While new fire monitoring systems are based on fundamental Earth Systems Science (ESS) research, adaptation to the forecasting problem requires special procedures and simplifications. In a reciprocal manner, results from the air quality research community have contributed scientifically to basic ESS. To help exploit research and data products in climate, ESS, meteorology and air quality biomass burning communities, the joint Navy, NASA, NOAA, and University Fire Locating and Modeling of Burning Emissions (FLAMBE) program was formed in 1999. Based upon the operational NOAA/NESDIS Wild-Fire Automated Biomass Burning Algorithm (WF_ABBA) and the near real time University of Maryland/NASA MODIS fire products coupled to the operational Navy Aerosol Analysis and Prediction System (NAAPS) transport model, FLAMBE is a combined ESS and operational system to study the nature of smoke particle emissions and transport at the synoptic to continental scales. In this paper, we give an overview of the FLAMBE system and present fundamental metrics on emission and transport patterns of smoke. We also provide examples on regional smoke transport mechanisms and demonstrate that MODIS optical depth data assimilation provides significant variance reduction against observations. Using FLAMBE as a context, throughout the paper we discuss observability issues surrounding the biomass burning system and the subsequent propagation of error. Current indications are that regional particle emissions estimates still have integer factors of uncertainty.","author":[{"dropping-particle":"","family":"Reid","given":"J. S.","non-dropping-particle":"","parse-names":false,"suffix":""},{"dropping-particle":"","family":"Hyer","given":"Edward J.","non-dropping-particle":"","parse-names":false,"suffix":""},{"dropping-particle":"","family":"Prins","given":"Elaine","non-dropping-particle":"","parse-names":false,"suffix":""},{"dropping-particle":"","family":"Westphal","given":"Douglas L.","non-dropping-particle":"","parse-names":false,"suffix":""},{"dropping-particle":"","family":"Zhang","given":"Jianglong","non-dropping-particle":"","parse-names":false,"suffix":""},{"dropping-particle":"","family":"Wang","given":"Jun","non-dropping-particle":"","parse-names":false,"suffix":""},{"dropping-particle":"","family":"Christopher","given":"S. A.","non-dropping-particle":"","parse-names":false,"suffix":""},{"dropping-particle":"","family":"Curtis","given":"Cynthia A.","non-dropping-particle":"","parse-names":false,"suffix":""},{"dropping-particle":"","family":"Schmidt","given":"Christopher C.","non-dropping-particle":"","parse-names":false,"suffix":""},{"dropping-particle":"","family":"Eleuterio","given":"D P","non-dropping-particle":"","parse-names":false,"suffix":""},{"dropping-particle":"","family":"Richardson","given":"Kim A.","non-dropping-particle":"","parse-names":false,"suffix":""},{"dropping-particle":"","family":"Hoffman","given":"Jay","non-dropping-particle":"","parse-names":false,"suffix":""}],"container-title":"IEEE Journal of Selected Topics in Applied Earth Observations and Remote Sensing","id":"ITEM-1","issue":"3","issued":{"date-parts":[["2009"]]},"page":"144-162","title":"Global monitoring and forecasting of biomass-burning smoke: Description of and lessons from the fire Locating and Modeling of Burning Emissions (FLAMBE) program","type":"article-journal","volume":"2"},"uris":["http://www.mendeley.com/documents/?uuid=6a54d051-3e5c-49b8-b21d-ac06932e5ba2"]}],"mendeley":{"formattedCitation":"(Reid et al., 2009)","plainTextFormattedCitation":"(Reid et al., 2009)","previouslyFormattedCitation":"(Reid et al., 2009)"},"properties":{"noteIndex":0},"schema":"https://github.com/citation-style-language/schema/raw/master/csl-citation.json"}</w:instrText>
      </w:r>
      <w:r w:rsidRPr="0006648B">
        <w:rPr>
          <w:lang w:eastAsia="en-GB"/>
        </w:rPr>
        <w:fldChar w:fldCharType="separate"/>
      </w:r>
      <w:r w:rsidRPr="0006648B">
        <w:rPr>
          <w:noProof/>
          <w:lang w:eastAsia="en-GB"/>
        </w:rPr>
        <w:t>(Reid et al., 2009)</w:t>
      </w:r>
      <w:r w:rsidRPr="0006648B">
        <w:rPr>
          <w:lang w:eastAsia="en-GB"/>
        </w:rPr>
        <w:fldChar w:fldCharType="end"/>
      </w:r>
      <w:r w:rsidRPr="0006648B">
        <w:rPr>
          <w:lang w:eastAsia="en-GB"/>
        </w:rPr>
        <w:t xml:space="preserve"> and FINN </w:t>
      </w:r>
      <w:r w:rsidRPr="0006648B">
        <w:rPr>
          <w:lang w:eastAsia="en-GB"/>
        </w:rPr>
        <w:fldChar w:fldCharType="begin" w:fldLock="1"/>
      </w:r>
      <w:r w:rsidRPr="0006648B">
        <w:rPr>
          <w:lang w:eastAsia="en-GB"/>
        </w:rPr>
        <w:instrText>ADDIN CSL_CITATION {"citationItems":[{"id":"ITEM-1","itemData":{"DOI":"10.5194/gmd-4-625-2011","ISBN":"1991-9603","ISSN":"19919603","abstract":"The Fire INventory from NCAR version 1.0 (FINNv1) provides daily, 1 km resolution, global estimates of the trace gas and particle emissions from open burning of biomass, which includes wildfire, agricultural fires, and pre- scribed burning and does not include biofuel use and trash burning. Emission factors used in the calculations have been updated with recent data, particularly for the non-methane organic compounds (NMOC). The resulting global annual NMOC emission estimates are as much as a factor of 5 greater than some prior estimates. Chemical speciation pro- files, necessary to allocate the total NMOC emission esti- mates to lumped species for use by chemical transport mod- els, are provided for three widely used chemical mecha- nisms: SAPRC99, GEOS-CHEM, and MOZART-4. Using these profiles, FINNv1 also provides global estimates of key organic compounds, including formaldehyde and methanol. Uncertainties in the emissions estimates arise from several of the method steps. The use of fire hot spots, assumed area burned, land cover maps, biomass consumption estimates, and emission factors all introduce error into the model esti- mates. The uncertainty in the FINNv1 emission estimates are about a factor of two; but, the global estimates agree reason- ably well with other global inventories of biomass burning emissions for CO, CO2, and other species with less variable emission factors. FINNv1 emission estimates have been de- veloped specifically for modeling atmospheric chemistry and air quality in a consistent framework at scales from local to global. The product is unique because of the high temporal and spatial resolution, global coverage, and the number of species estimated. FINNv1 can be used for both hindcast and forecast or near-real time model applications and the results are being critically evaluated with models and observations whenever possible.","author":[{"dropping-particle":"","family":"Wiedinmyer","given":"C.","non-dropping-particle":"","parse-names":false,"suffix":""},{"dropping-particle":"","family":"Akagi","given":"S. K.","non-dropping-particle":"","parse-names":false,"suffix":""},{"dropping-particle":"","family":"Yokelson","given":"R. J.","non-dropping-particle":"","parse-names":false,"suffix":""},{"dropping-particle":"","family":"Emmons","given":"L. K.","non-dropping-particle":"","parse-names":false,"suffix":""},{"dropping-particle":"","family":"Al-Saadi","given":"J. A.","non-dropping-particle":"","parse-names":false,"suffix":""},{"dropping-particle":"","family":"Orlando","given":"J. J.","non-dropping-particle":"","parse-names":false,"suffix":""},{"dropping-particle":"","family":"Soja","given":"A. J.","non-dropping-particle":"","parse-names":false,"suffix":""}],"container-title":"Geoscientific Model Development","id":"ITEM-1","issue":"3","issued":{"date-parts":[["2011"]]},"page":"625-641","title":"The Fire INventory from NCAR (FINN): A high resolution global model to estimate the emissions from open burning","type":"article-journal","volume":"4"},"uris":["http://www.mendeley.com/documents/?uuid=2d9781f9-6748-4c56-9338-c257c4ee10b4"]}],"mendeley":{"formattedCitation":"(Wiedinmyer et al., 2011)","plainTextFormattedCitation":"(Wiedinmyer et al., 2011)","previouslyFormattedCitation":"(Wiedinmyer et al., 2011)"},"properties":{"noteIndex":0},"schema":"https://github.com/citation-style-language/schema/raw/master/csl-citation.json"}</w:instrText>
      </w:r>
      <w:r w:rsidRPr="0006648B">
        <w:rPr>
          <w:lang w:eastAsia="en-GB"/>
        </w:rPr>
        <w:fldChar w:fldCharType="separate"/>
      </w:r>
      <w:r w:rsidRPr="0006648B">
        <w:rPr>
          <w:noProof/>
          <w:lang w:eastAsia="en-GB"/>
        </w:rPr>
        <w:t>(Wiedinmyer et al., 2011)</w:t>
      </w:r>
      <w:r w:rsidRPr="0006648B">
        <w:rPr>
          <w:lang w:eastAsia="en-GB"/>
        </w:rPr>
        <w:fldChar w:fldCharType="end"/>
      </w:r>
      <w:r w:rsidRPr="0006648B">
        <w:rPr>
          <w:lang w:eastAsia="en-GB"/>
        </w:rPr>
        <w:t xml:space="preserve"> contain aspects of the same methodologies and thus suffer similar uncertainty sources.</w:t>
      </w:r>
    </w:p>
    <w:p w14:paraId="6163BCAD" w14:textId="77777777" w:rsidR="00ED4551" w:rsidRPr="0006648B" w:rsidRDefault="00ED4551" w:rsidP="00F814B9">
      <w:pPr>
        <w:rPr>
          <w:rStyle w:val="CommentReference"/>
        </w:rPr>
      </w:pPr>
    </w:p>
    <w:p w14:paraId="1868D838" w14:textId="356005CE" w:rsidR="00F814B9" w:rsidRPr="0006648B" w:rsidRDefault="00F814B9" w:rsidP="00F814B9">
      <w:pPr>
        <w:rPr>
          <w:lang w:eastAsia="en-GB"/>
        </w:rPr>
      </w:pPr>
      <w:r w:rsidRPr="0006648B">
        <w:rPr>
          <w:lang w:eastAsia="en-GB"/>
        </w:rPr>
        <w:t xml:space="preserve">Recently so-called fully ‘top-down’ fire emissions methodologies have evolved, partly in an attempt to remove the limitations induced by calibrating satellite-derived FRE measures against DMC totals produced by e.g. GFED. These ‘top-down’ methodologies include the Fire Energetics and Emissions Research (FEER) approach of </w:t>
      </w:r>
      <w:r w:rsidRPr="0006648B">
        <w:rPr>
          <w:lang w:eastAsia="en-GB"/>
        </w:rPr>
        <w:fldChar w:fldCharType="begin" w:fldLock="1"/>
      </w:r>
      <w:r w:rsidRPr="0006648B">
        <w:rPr>
          <w:lang w:eastAsia="en-GB"/>
        </w:rPr>
        <w:instrText>ADDIN CSL_CITATION {"citationItems":[{"id":"ITEM-1","itemData":{"DOI":"10.5194/acp-14-6643-2014","ISBN":"1680-7316","ISSN":"16807324","abstract":"Fire emissions estimates have long been based on bottom-up approaches that are not only complex, but also fraught with compounding uncertainties. We present the development of a global gridded (1° × 1°) emission coefficients (Ce) product for smoke total particulate matter (TPM) based on a top-down approach using coincident measurements of fire radiative power (FRP) and aerosol optical thickness (AOT) from the Moderate-resolution Imaging Spectro-radiometer (MODIS) sensors aboard the Terra and Aqua satellites. This new Fire Energetics and Emissions Research version 1.0 (FEER.v1) Ce product has now been released to the community and can be obtained from http://feer.gsfc.nasa.gov/, along with the corresponding 1-to-1 mapping of their quality assurance (QA) flags that will enable the Ce values to be filtered by quality for use in various applications. The regional averages of Ce values for different ecosystem types were found to be in the ranges of 16–21 g MJ−1 for savanna and grasslands, 15–32 g MJ−1 for tropical forest, 9–12 g MJ−1 for North American boreal forest, and 18–26 g MJ−1 for Russian boreal forest, croplands and natural vegetation. The FEER.v1 Ce product was multiplied by time-integrated FRP data to calculate regional smoke TPM emissions, which were compared with equivalent emissions products from three existing inventories. FEER.v1 showed higher and more reasonable smoke TPM estimates than two other emissions inventories that are based on bottom-up approaches and already reported in the literature to be too low, but portrayed an overall reasonable agreement with another top-down approach. This suggests that top-down approaches may hold better promise and need to be further developed to accelerate the reduction of uncertainty associated with fire emissions estimation in air-quality and climate research and applications. Results of the analysis of FEER.v1 data for 2004–2011 show that 65–85 Tg yr−1 of TPM is emitted globally from open biomass burning, with a generally decreasing trend over this short time period. The FEER.v1 Ce product is the first global gridded product in the family of \"emission factors\", that is based essentially on satellite measurements, and requires only direct satellite FRP measurements of an actively burning fire anywhere to evaluate its emission rate in near-real time, which is essential for operational activities, such as the monitoring and forecasting of smoke emission impacts on air quality.","author":[{"dropping-particle":"","family":"Ichoku","given":"C.","non-dropping-particle":"","parse-names":false,"suffix":""},{"dropping-particle":"","family":"Ellison","given":"L.","non-dropping-particle":"","parse-names":false,"suffix":""}],"container-title":"Atmospheric Chemistry and Physics","id":"ITEM-1","issue":"13","issued":{"date-parts":[["2014"]]},"page":"6643-6667","title":"Global top-down smoke-aerosol emissions estimation using satellite fire radiative power measurements","type":"article-journal","volume":"14"},"uris":["http://www.mendeley.com/documents/?uuid=789db79c-520b-4d5c-a822-b7b36fe45af4"]}],"mendeley":{"formattedCitation":"(Ichoku and Ellison, 2014)","manualFormatting":"Ichoku and Ellison (2014)","plainTextFormattedCitation":"(Ichoku and Ellison, 2014)","previouslyFormattedCitation":"(Ichoku and Ellison, 2014)"},"properties":{"noteIndex":0},"schema":"https://github.com/citation-style-language/schema/raw/master/csl-citation.json"}</w:instrText>
      </w:r>
      <w:r w:rsidRPr="0006648B">
        <w:rPr>
          <w:lang w:eastAsia="en-GB"/>
        </w:rPr>
        <w:fldChar w:fldCharType="separate"/>
      </w:r>
      <w:r w:rsidRPr="0006648B">
        <w:rPr>
          <w:noProof/>
          <w:lang w:eastAsia="en-GB"/>
        </w:rPr>
        <w:t>Ichoku and Ellison (2014)</w:t>
      </w:r>
      <w:r w:rsidRPr="0006648B">
        <w:rPr>
          <w:lang w:eastAsia="en-GB"/>
        </w:rPr>
        <w:fldChar w:fldCharType="end"/>
      </w:r>
      <w:r w:rsidRPr="0006648B">
        <w:rPr>
          <w:lang w:eastAsia="en-GB"/>
        </w:rPr>
        <w:t xml:space="preserve"> and FREM </w:t>
      </w:r>
      <w:r w:rsidRPr="0006648B">
        <w:rPr>
          <w:lang w:eastAsia="en-GB"/>
        </w:rPr>
        <w:fldChar w:fldCharType="begin" w:fldLock="1"/>
      </w:r>
      <w:r w:rsidRPr="0006648B">
        <w:rPr>
          <w:lang w:eastAsia="en-GB"/>
        </w:rPr>
        <w:instrText>ADDIN CSL_CITATION {"citationItems":[{"id":"ITEM-1","itemData":{"DOI":"10.1016/j.rse.2017.12.016","ISSN":"0034-4257","author":[{"dropping-particle":"","family":"Mota","given":"Bernardo","non-dropping-particle":"","parse-names":false,"suffix":""},{"dropping-particle":"","family":"Wooster","given":"Martin J.","non-dropping-particle":"","parse-names":false,"suffix":""}],"container-title":"Remote Sensing of Environment","id":"ITEM-1","issue":"February 2017","issued":{"date-parts":[["2018"]]},"page":"45-62","publisher":"Elsevier","title":"A new top-down approach for directly estimating biomass burning emissions and fuel consumption rates and totals from geostationary satellite fi re radiative power ( FRP )","type":"article-journal","volume":"206"},"uris":["http://www.mendeley.com/documents/?uuid=f6164e56-1635-4d32-917e-a4d2c3aebd85"]},{"id":"ITEM-2","itemData":{"DOI":"10.1016/j.rse.2020.111971","ISSN":"00344257","abstract":"We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Environment","id":"ITEM-2","issue":"November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data","type":"article-journal","volume":"248"},"uris":["http://www.mendeley.com/documents/?uuid=c10229e8-33b4-4843-b98e-0d7769d6499a"]}],"mendeley":{"formattedCitation":"(Mota and Wooster, 2018; Nguyen and Wooster, 2020)","plainTextFormattedCitation":"(Mota and Wooster, 2018; Nguyen and Wooster, 2020)","previouslyFormattedCitation":"(Mota and Wooster, 2018; Nguyen and Wooster, 2020)"},"properties":{"noteIndex":0},"schema":"https://github.com/citation-style-language/schema/raw/master/csl-citation.json"}</w:instrText>
      </w:r>
      <w:r w:rsidRPr="0006648B">
        <w:rPr>
          <w:lang w:eastAsia="en-GB"/>
        </w:rPr>
        <w:fldChar w:fldCharType="separate"/>
      </w:r>
      <w:r w:rsidRPr="0006648B">
        <w:rPr>
          <w:noProof/>
          <w:lang w:eastAsia="en-GB"/>
        </w:rPr>
        <w:t>(Mota and Wooster, 2018; Nguyen and Wooster, 2020)</w:t>
      </w:r>
      <w:r w:rsidRPr="0006648B">
        <w:rPr>
          <w:lang w:eastAsia="en-GB"/>
        </w:rPr>
        <w:fldChar w:fldCharType="end"/>
      </w:r>
      <w:r w:rsidRPr="0006648B">
        <w:rPr>
          <w:lang w:eastAsia="en-GB"/>
        </w:rPr>
        <w:t xml:space="preserve">. The FEER and FREM approaches derive landscape fire emissions estimates directly from EO-derived FRE measures, removing the step requiring calculation of DMC and thus the uncertainties inherent in that calculation. In each method, a scalar (a so-called “smoke emission coefficient”;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x</m:t>
            </m:r>
          </m:sup>
        </m:sSubSup>
      </m:oMath>
      <w:r w:rsidRPr="0006648B">
        <w:rPr>
          <w:lang w:eastAsia="en-GB"/>
        </w:rPr>
        <w:t xml:space="preserve"> in g.MJ</w:t>
      </w:r>
      <w:r w:rsidRPr="0006648B">
        <w:rPr>
          <w:vertAlign w:val="superscript"/>
          <w:lang w:eastAsia="en-GB"/>
        </w:rPr>
        <w:t>-1</w:t>
      </w:r>
      <w:r w:rsidRPr="0006648B">
        <w:rPr>
          <w:lang w:eastAsia="en-GB"/>
        </w:rPr>
        <w:t xml:space="preserve">) is generated for each fire-affected biome to capture the relationship between the rate of FRE emission (i.e. the so-called fire radiative power [FRP] of the causal fire) and the associated emission rate of a particular trace gas or aerosol species, </w:t>
      </w:r>
      <m:oMath>
        <m:r>
          <w:rPr>
            <w:rFonts w:ascii="Cambria Math" w:hAnsi="Cambria Math" w:cs="Arial"/>
            <w:lang w:eastAsia="en-GB"/>
          </w:rPr>
          <m:t>x</m:t>
        </m:r>
      </m:oMath>
      <w:r w:rsidRPr="0006648B">
        <w:rPr>
          <w:lang w:eastAsia="en-GB"/>
        </w:rPr>
        <w:t xml:space="preserve">. Importantly, because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x</m:t>
            </m:r>
          </m:sup>
        </m:sSubSup>
      </m:oMath>
      <w:r w:rsidRPr="0006648B">
        <w:rPr>
          <w:lang w:eastAsia="en-GB"/>
        </w:rPr>
        <w:t xml:space="preserve"> values derived from laboratory fire measurements </w:t>
      </w:r>
      <w:r w:rsidRPr="0006648B">
        <w:rPr>
          <w:lang w:eastAsia="en-GB"/>
        </w:rPr>
        <w:fldChar w:fldCharType="begin" w:fldLock="1"/>
      </w:r>
      <w:r w:rsidRPr="0006648B">
        <w:rPr>
          <w:lang w:eastAsia="en-GB"/>
        </w:rPr>
        <w:instrText>ADDIN CSL_CITATION {"citationItems":[{"id":"ITEM-1","itemData":{"DOI":"10.1029/2007JD008679","author":[{"dropping-particle":"","family":"Freeborn","given":"P. H.","non-dropping-particle":"","parse-names":false,"suffix":""},{"dropping-particle":"","family":"Wooster","given":"Martin J.","non-dropping-particle":"","parse-names":false,"suffix":""},{"dropping-particle":"","family":"Hao","given":"Wei Min","non-dropping-particle":"","parse-names":false,"suffix":""},{"dropping-particle":"","family":"Ryan","given":"Cecily A","non-dropping-particle":"","parse-names":false,"suffix":""},{"dropping-particle":"","family":"Nordgren","given":"Bryce L","non-dropping-particle":"","parse-names":false,"suffix":""},{"dropping-particle":"","family":"Baker","given":"Stephen P","non-dropping-particle":"","parse-names":false,"suffix":""},{"dropping-particle":"","family":"Ichoku","given":"C.","non-dropping-particle":"","parse-names":false,"suffix":""}],"id":"ITEM-1","issued":{"date-parts":[["2008"]]},"page":"1-17","title":"Relationships between energy release , fuel mass loss , and trace gas and aerosol emissions during laboratory biomass fires","type":"article-journal","volume":"113"},"uris":["http://www.mendeley.com/documents/?uuid=52dbddac-0ea0-4d3b-a989-a25521bae343"]}],"mendeley":{"formattedCitation":"(Freeborn et al., 2008)","manualFormatting":"(e.g. as per Freeborn et al., 2008)","plainTextFormattedCitation":"(Freeborn et al., 2008)","previouslyFormattedCitation":"(Freeborn et al., 2008)"},"properties":{"noteIndex":0},"schema":"https://github.com/citation-style-language/schema/raw/master/csl-citation.json"}</w:instrText>
      </w:r>
      <w:r w:rsidRPr="0006648B">
        <w:rPr>
          <w:lang w:eastAsia="en-GB"/>
        </w:rPr>
        <w:fldChar w:fldCharType="separate"/>
      </w:r>
      <w:r w:rsidRPr="0006648B">
        <w:rPr>
          <w:noProof/>
          <w:lang w:eastAsia="en-GB"/>
        </w:rPr>
        <w:t>(e.g. as per Freeborn et al., 2008)</w:t>
      </w:r>
      <w:r w:rsidRPr="0006648B">
        <w:rPr>
          <w:lang w:eastAsia="en-GB"/>
        </w:rPr>
        <w:fldChar w:fldCharType="end"/>
      </w:r>
      <w:r w:rsidRPr="0006648B">
        <w:rPr>
          <w:lang w:eastAsia="en-GB"/>
        </w:rPr>
        <w:t xml:space="preserve"> may not be fully representative of all the effects relevant to satellite data of real landscape fires </w:t>
      </w:r>
      <w:r w:rsidRPr="0006648B">
        <w:rPr>
          <w:lang w:eastAsia="en-GB"/>
        </w:rPr>
        <w:fldChar w:fldCharType="begin" w:fldLock="1"/>
      </w:r>
      <w:r w:rsidRPr="0006648B">
        <w:rPr>
          <w:lang w:eastAsia="en-GB"/>
        </w:rPr>
        <w:instrText>ADDIN CSL_CITATION {"citationItems":[{"id":"ITEM-1","itemData":{"DOI":"10.1029/2007JD008679","author":[{"dropping-particle":"","family":"Freeborn","given":"P. H.","non-dropping-particle":"","parse-names":false,"suffix":""},{"dropping-particle":"","family":"Wooster","given":"Martin J.","non-dropping-particle":"","parse-names":false,"suffix":""},{"dropping-particle":"","family":"Hao","given":"Wei Min","non-dropping-particle":"","parse-names":false,"suffix":""},{"dropping-particle":"","family":"Ryan","given":"Cecily A","non-dropping-particle":"","parse-names":false,"suffix":""},{"dropping-particle":"","family":"Nordgren","given":"Bryce L","non-dropping-particle":"","parse-names":false,"suffix":""},{"dropping-particle":"","family":"Baker","given":"Stephen P","non-dropping-particle":"","parse-names":false,"suffix":""},{"dropping-particle":"","family":"Ichoku","given":"C.","non-dropping-particle":"","parse-names":false,"suffix":""}],"id":"ITEM-1","issued":{"date-parts":[["2008"]]},"page":"1-17","title":"Relationships between energy release , fuel mass loss , and trace gas and aerosol emissions during laboratory biomass fires","type":"article-journal","volume":"113"},"uris":["http://www.mendeley.com/documents/?uuid=52dbddac-0ea0-4d3b-a989-a25521bae343"]},{"id":"ITEM-2","itemData":{"DOI":"10.1016/j.rse.2017.12.016","ISSN":"0034-4257","author":[{"dropping-particle":"","family":"Mota","given":"Bernardo","non-dropping-particle":"","parse-names":false,"suffix":""},{"dropping-particle":"","family":"Wooster","given":"Martin J.","non-dropping-particle":"","parse-names":false,"suffix":""}],"container-title":"Remote Sensing of Environment","id":"ITEM-2","issue":"February 2017","issued":{"date-parts":[["2018"]]},"page":"45-62","publisher":"Elsevier","title":"A new top-down approach for directly estimating biomass burning emissions and fuel consumption rates and totals from geostationary satellite fi re radiative power ( FRP )","type":"article-journal","volume":"206"},"uris":["http://www.mendeley.com/documents/?uuid=f6164e56-1635-4d32-917e-a4d2c3aebd85"]}],"mendeley":{"formattedCitation":"(Freeborn et al., 2008; Mota and Wooster, 2018)","plainTextFormattedCitation":"(Freeborn et al., 2008; Mota and Wooster, 2018)","previouslyFormattedCitation":"(Freeborn et al., 2008; Mota and Wooster, 2018)"},"properties":{"noteIndex":0},"schema":"https://github.com/citation-style-language/schema/raw/master/csl-citation.json"}</w:instrText>
      </w:r>
      <w:r w:rsidRPr="0006648B">
        <w:rPr>
          <w:lang w:eastAsia="en-GB"/>
        </w:rPr>
        <w:fldChar w:fldCharType="separate"/>
      </w:r>
      <w:r w:rsidRPr="0006648B">
        <w:rPr>
          <w:noProof/>
          <w:lang w:eastAsia="en-GB"/>
        </w:rPr>
        <w:t>(Freeborn et al., 2008; Mota and Wooster, 2018)</w:t>
      </w:r>
      <w:r w:rsidRPr="0006648B">
        <w:rPr>
          <w:lang w:eastAsia="en-GB"/>
        </w:rPr>
        <w:fldChar w:fldCharType="end"/>
      </w:r>
      <w:r w:rsidRPr="0006648B">
        <w:rPr>
          <w:lang w:eastAsia="en-GB"/>
        </w:rPr>
        <w:t xml:space="preserve">, the FEER and FREM approaches instead used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x</m:t>
            </m:r>
          </m:sup>
        </m:sSubSup>
      </m:oMath>
      <w:r w:rsidRPr="0006648B">
        <w:rPr>
          <w:lang w:eastAsia="en-GB"/>
        </w:rPr>
        <w:t xml:space="preserve"> values derived from the satellite datasets themselves. Specifically, individual fire matchups where the fires’ radiative energy emissions and its smoke plume observed from satellite are used to generate the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x</m:t>
            </m:r>
          </m:sup>
        </m:sSubSup>
        <m:r>
          <w:rPr>
            <w:rFonts w:ascii="Cambria Math" w:hAnsi="Cambria Math" w:cs="Arial"/>
            <w:sz w:val="24"/>
          </w:rPr>
          <m:t xml:space="preserve"> </m:t>
        </m:r>
      </m:oMath>
      <w:r w:rsidRPr="0006648B">
        <w:rPr>
          <w:lang w:eastAsia="en-GB"/>
        </w:rPr>
        <w:t xml:space="preserve">values. Thus far, both FEER and the FREM approaches have focused on smoke plume observations of aerosol optical depth (AOD), which are used to create in-plume values of total particulate matter (TPM) via application of a smoke aerosol mass extinction coefficient, </w:t>
      </w:r>
      <w:r w:rsidRPr="0006648B">
        <w:rPr>
          <w:rFonts w:ascii="Cambria Math" w:eastAsia="Cambria Math" w:hAnsi="Cambria Math" w:cs="Cambria Math"/>
          <w:lang w:eastAsia="en-GB"/>
        </w:rPr>
        <w:t>𝛽</w:t>
      </w:r>
      <w:r w:rsidRPr="0006648B">
        <w:rPr>
          <w:rFonts w:ascii="Cambria Math" w:eastAsia="Cambria Math" w:hAnsi="Cambria Math" w:cs="Cambria Math"/>
          <w:vertAlign w:val="subscript"/>
          <w:lang w:eastAsia="en-GB"/>
        </w:rPr>
        <w:t>𝑒</w:t>
      </w:r>
      <w:r w:rsidRPr="0006648B">
        <w:rPr>
          <w:lang w:eastAsia="en-GB"/>
        </w:rPr>
        <w:t xml:space="preserve"> (in m</w:t>
      </w:r>
      <w:r w:rsidRPr="0006648B">
        <w:rPr>
          <w:vertAlign w:val="superscript"/>
          <w:lang w:eastAsia="en-GB"/>
        </w:rPr>
        <w:t>2</w:t>
      </w:r>
      <w:r w:rsidRPr="0006648B">
        <w:rPr>
          <w:lang w:eastAsia="en-GB"/>
        </w:rPr>
        <w:t>.g</w:t>
      </w:r>
      <w:r w:rsidRPr="0006648B">
        <w:rPr>
          <w:vertAlign w:val="superscript"/>
          <w:lang w:eastAsia="en-GB"/>
        </w:rPr>
        <w:t>-1</w:t>
      </w:r>
      <w:r w:rsidRPr="0006648B">
        <w:rPr>
          <w:lang w:eastAsia="en-GB"/>
        </w:rPr>
        <w:t xml:space="preserve">) (as described </w:t>
      </w:r>
      <w:r w:rsidRPr="0006648B">
        <w:rPr>
          <w:lang w:eastAsia="en-GB"/>
        </w:rPr>
        <w:fldChar w:fldCharType="begin" w:fldLock="1"/>
      </w:r>
      <w:r w:rsidRPr="0006648B">
        <w:rPr>
          <w:lang w:eastAsia="en-GB"/>
        </w:rPr>
        <w:instrText>ADDIN CSL_CITATION {"citationItems":[{"id":"ITEM-1","itemData":{"DOI":"10.5194/acp-14-6643-2014","ISBN":"1680-7316","ISSN":"16807324","abstract":"Fire emissions estimates have long been based on bottom-up approaches that are not only complex, but also fraught with compounding uncertainties. We present the development of a global gridded (1° × 1°) emission coefficients (Ce) product for smoke total particulate matter (TPM) based on a top-down approach using coincident measurements of fire radiative power (FRP) and aerosol optical thickness (AOT) from the Moderate-resolution Imaging Spectro-radiometer (MODIS) sensors aboard the Terra and Aqua satellites. This new Fire Energetics and Emissions Research version 1.0 (FEER.v1) Ce product has now been released to the community and can be obtained from http://feer.gsfc.nasa.gov/, along with the corresponding 1-to-1 mapping of their quality assurance (QA) flags that will enable the Ce values to be filtered by quality for use in various applications. The regional averages of Ce values for different ecosystem types were found to be in the ranges of 16–21 g MJ−1 for savanna and grasslands, 15–32 g MJ−1 for tropical forest, 9–12 g MJ−1 for North American boreal forest, and 18–26 g MJ−1 for Russian boreal forest, croplands and natural vegetation. The FEER.v1 Ce product was multiplied by time-integrated FRP data to calculate regional smoke TPM emissions, which were compared with equivalent emissions products from three existing inventories. FEER.v1 showed higher and more reasonable smoke TPM estimates than two other emissions inventories that are based on bottom-up approaches and already reported in the literature to be too low, but portrayed an overall reasonable agreement with another top-down approach. This suggests that top-down approaches may hold better promise and need to be further developed to accelerate the reduction of uncertainty associated with fire emissions estimation in air-quality and climate research and applications. Results of the analysis of FEER.v1 data for 2004–2011 show that 65–85 Tg yr−1 of TPM is emitted globally from open biomass burning, with a generally decreasing trend over this short time period. The FEER.v1 Ce product is the first global gridded product in the family of \"emission factors\", that is based essentially on satellite measurements, and requires only direct satellite FRP measurements of an actively burning fire anywhere to evaluate its emission rate in near-real time, which is essential for operational activities, such as the monitoring and forecasting of smoke emission impacts on air quality.","author":[{"dropping-particle":"","family":"Ichoku","given":"C.","non-dropping-particle":"","parse-names":false,"suffix":""},{"dropping-particle":"","family":"Ellison","given":"L.","non-dropping-particle":"","parse-names":false,"suffix":""}],"container-title":"Atmospheric Chemistry and Physics","id":"ITEM-1","issue":"13","issued":{"date-parts":[["2014"]]},"page":"6643-6667","title":"Global top-down smoke-aerosol emissions estimation using satellite fire radiative power measurements","type":"article-journal","volume":"14"},"uris":["http://www.mendeley.com/documents/?uuid=789db79c-520b-4d5c-a822-b7b36fe45af4"]}],"mendeley":{"formattedCitation":"(Ichoku and Ellison, 2014)","manualFormatting":"Ichoku and Ellison (2014)","plainTextFormattedCitation":"(Ichoku and Ellison, 2014)","previouslyFormattedCitation":"(Ichoku and Ellison, 2014)"},"properties":{"noteIndex":0},"schema":"https://github.com/citation-style-language/schema/raw/master/csl-citation.json"}</w:instrText>
      </w:r>
      <w:r w:rsidRPr="0006648B">
        <w:rPr>
          <w:lang w:eastAsia="en-GB"/>
        </w:rPr>
        <w:fldChar w:fldCharType="separate"/>
      </w:r>
      <w:r w:rsidRPr="0006648B">
        <w:rPr>
          <w:noProof/>
          <w:lang w:eastAsia="en-GB"/>
        </w:rPr>
        <w:t>Ichoku and Ellison (2014)</w:t>
      </w:r>
      <w:r w:rsidRPr="0006648B">
        <w:rPr>
          <w:lang w:eastAsia="en-GB"/>
        </w:rPr>
        <w:fldChar w:fldCharType="end"/>
      </w:r>
      <w:r w:rsidRPr="0006648B">
        <w:rPr>
          <w:lang w:eastAsia="en-GB"/>
        </w:rPr>
        <w:t xml:space="preserve"> and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lang w:eastAsia="en-GB"/>
        </w:rPr>
        <w:t xml:space="preserve">). Once representative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TPM</m:t>
            </m:r>
          </m:sup>
        </m:sSubSup>
      </m:oMath>
      <w:r w:rsidRPr="0006648B">
        <w:rPr>
          <w:lang w:eastAsia="en-GB"/>
        </w:rPr>
        <w:t xml:space="preserve">values are obtained using this matchup dataset, they can be applied to the FRP data of any fire to derive its rate of TPM emission – including from near real-time satellite data feeds. The FEER approach of </w:t>
      </w:r>
      <w:r w:rsidRPr="0006648B">
        <w:rPr>
          <w:lang w:eastAsia="en-GB"/>
        </w:rPr>
        <w:fldChar w:fldCharType="begin" w:fldLock="1"/>
      </w:r>
      <w:r w:rsidRPr="0006648B">
        <w:rPr>
          <w:lang w:eastAsia="en-GB"/>
        </w:rPr>
        <w:instrText>ADDIN CSL_CITATION {"citationItems":[{"id":"ITEM-1","itemData":{"DOI":"10.5194/acp-14-6643-2014","ISBN":"1680-7316","ISSN":"16807324","abstract":"Fire emissions estimates have long been based on bottom-up approaches that are not only complex, but also fraught with compounding uncertainties. We present the development of a global gridded (1° × 1°) emission coefficients (Ce) product for smoke total particulate matter (TPM) based on a top-down approach using coincident measurements of fire radiative power (FRP) and aerosol optical thickness (AOT) from the Moderate-resolution Imaging Spectro-radiometer (MODIS) sensors aboard the Terra and Aqua satellites. This new Fire Energetics and Emissions Research version 1.0 (FEER.v1) Ce product has now been released to the community and can be obtained from http://feer.gsfc.nasa.gov/, along with the corresponding 1-to-1 mapping of their quality assurance (QA) flags that will enable the Ce values to be filtered by quality for use in various applications. The regional averages of Ce values for different ecosystem types were found to be in the ranges of 16–21 g MJ−1 for savanna and grasslands, 15–32 g MJ−1 for tropical forest, 9–12 g MJ−1 for North American boreal forest, and 18–26 g MJ−1 for Russian boreal forest, croplands and natural vegetation. The FEER.v1 Ce product was multiplied by time-integrated FRP data to calculate regional smoke TPM emissions, which were compared with equivalent emissions products from three existing inventories. FEER.v1 showed higher and more reasonable smoke TPM estimates than two other emissions inventories that are based on bottom-up approaches and already reported in the literature to be too low, but portrayed an overall reasonable agreement with another top-down approach. This suggests that top-down approaches may hold better promise and need to be further developed to accelerate the reduction of uncertainty associated with fire emissions estimation in air-quality and climate research and applications. Results of the analysis of FEER.v1 data for 2004–2011 show that 65–85 Tg yr−1 of TPM is emitted globally from open biomass burning, with a generally decreasing trend over this short time period. The FEER.v1 Ce product is the first global gridded product in the family of \"emission factors\", that is based essentially on satellite measurements, and requires only direct satellite FRP measurements of an actively burning fire anywhere to evaluate its emission rate in near-real time, which is essential for operational activities, such as the monitoring and forecasting of smoke emission impacts on air quality.","author":[{"dropping-particle":"","family":"Ichoku","given":"C.","non-dropping-particle":"","parse-names":false,"suffix":""},{"dropping-particle":"","family":"Ellison","given":"L.","non-dropping-particle":"","parse-names":false,"suffix":""}],"container-title":"Atmospheric Chemistry and Physics","id":"ITEM-1","issue":"13","issued":{"date-parts":[["2014"]]},"page":"6643-6667","title":"Global top-down smoke-aerosol emissions estimation using satellite fire radiative power measurements","type":"article-journal","volume":"14"},"uris":["http://www.mendeley.com/documents/?uuid=789db79c-520b-4d5c-a822-b7b36fe45af4"]}],"mendeley":{"formattedCitation":"(Ichoku and Ellison, 2014)","manualFormatting":"Ichoku and Ellison (2014)","plainTextFormattedCitation":"(Ichoku and Ellison, 2014)","previouslyFormattedCitation":"(Ichoku and Ellison, 2014)"},"properties":{"noteIndex":0},"schema":"https://github.com/citation-style-language/schema/raw/master/csl-citation.json"}</w:instrText>
      </w:r>
      <w:r w:rsidRPr="0006648B">
        <w:rPr>
          <w:lang w:eastAsia="en-GB"/>
        </w:rPr>
        <w:fldChar w:fldCharType="separate"/>
      </w:r>
      <w:r w:rsidRPr="0006648B">
        <w:rPr>
          <w:noProof/>
          <w:lang w:eastAsia="en-GB"/>
        </w:rPr>
        <w:t>Ichoku and Ellison (2014)</w:t>
      </w:r>
      <w:r w:rsidRPr="0006648B">
        <w:rPr>
          <w:lang w:eastAsia="en-GB"/>
        </w:rPr>
        <w:fldChar w:fldCharType="end"/>
      </w:r>
      <w:r w:rsidRPr="0006648B">
        <w:rPr>
          <w:lang w:eastAsia="en-GB"/>
        </w:rPr>
        <w:t xml:space="preserve"> uses polar orbiting MODIS data to provide the FRP records driving its TPM emissions estimates, whilst FREM uses the far higher-temporal-resolution FRP data available from geostationary satellites. The latter provides the highest temporal frequency TPM emissions estimates currently available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lang w:eastAsia="en-GB"/>
        </w:rPr>
        <w:t xml:space="preserve">, and this type of high frequency emission information has been shown useful for maximising the accuracy of smoke transport modelling </w:t>
      </w:r>
      <w:r w:rsidRPr="0006648B">
        <w:rPr>
          <w:lang w:eastAsia="en-GB"/>
        </w:rPr>
        <w:fldChar w:fldCharType="begin" w:fldLock="1"/>
      </w:r>
      <w:r w:rsidR="00802648">
        <w:rPr>
          <w:lang w:eastAsia="en-GB"/>
        </w:rPr>
        <w:instrText>ADDIN CSL_CITATION {"citationItems":[{"id":"ITEM-1","itemData":{"DOI":"10.1016/j.scitotenv.2014.05.108","ISSN":"0048-9697","author":[{"dropping-particle":"","family":"Garcia-menendez","given":"Fernando","non-dropping-particle":"","parse-names":false,"suffix":""},{"dropping-particle":"","family":"Hu","given":"Yongtao","non-dropping-particle":"","parse-names":false,"suffix":""},{"dropping-particle":"","family":"Odman","given":"M. Talat","non-dropping-particle":"","parse-names":false,"suffix":""}],"container-title":"Science of the Total Environment, The","id":"ITEM-1","issued":{"date-parts":[["2014"]]},"page":"544-553","publisher":"Elsevier B.V.","title":"Science of the Total Environment Simulating smoke transport from wildland fi res with a regional-scale air quality model : Sensitivity to spatiotemporal allocation of fi re emissions","type":"article-journal","volume":"493"},"uris":["http://www.mendeley.com/documents/?uuid=fd6ba428-3167-49af-a815-7d2d0efcdbe7"]},{"id":"ITEM-2","itemData":{"DOI":"10.5194/acpd-15-1-2015","ISSN":"1680-7375","abstract":"Among the atmospheric emission sources, wildfires are episodic events characterized by large spatial and temporal variability. Therefore, accurate information on fire gaseous and aerosol emissions for specific regions and seasons is critical for air quality forecasts. The Spinning Enhanced Visible and Infrared Imager (SEVIRI) in geostationary orbit provides fire observations over Africa and the Mediterranean with a unique temporal resolution of 15 min. It thus resolves the complete fire life cycle and captures the fires' peak intensities, which is not possible in MODIS-based fire emission inventories like GFAS. We evaluate two different operational Fire Radiative Power (FRP) products derived from SEVIRI, by studying the case of a large forest fire in Antalya, Turkey, in July–August 2008. The EUMETSAT LSA SAF product has higher FRP values during the fire episode than the WF_ABBA product. It is also in better agreement with the co-located, gridded MODIS FRP. Both products miss small fires that frequently occur in the region and are detected by MODIS. Emissions are derived from the FRP products. They are used along-side GFAS emissions in smoke plume simulations with WRF and the Community Multiscale Air Quality model (CMAQ). Comparisons with MODIS AOT and IASI CO and NH3 observations show that including the diurnal variability of fire emissions improves the spatial distribution and peak concentrations of the simulated smoke plumes associated to the large fire. They also show a large discrepancy between the currently available operational FRP products, with the LSA SAF one being the most appropriate.","author":[{"dropping-particle":"","family":"Baldassarre","given":"G","non-dropping-particle":"","parse-names":false,"suffix":""},{"dropping-particle":"","family":"Pozzoli","given":"L","non-dropping-particle":"","parse-names":false,"suffix":""},{"dropping-particle":"","family":"Schmidt","given":"Christopher C.","non-dropping-particle":"","parse-names":false,"suffix":""},{"dropping-particle":"","family":"Unal","given":"A","non-dropping-particle":"","parse-names":false,"suffix":""},{"dropping-particle":"","family":"Kindap","given":"T","non-dropping-particle":"","parse-names":false,"suffix":""},{"dropping-particle":"","family":"Menzel","given":"W. Paul","non-dropping-particle":"","parse-names":false,"suffix":""},{"dropping-particle":"","family":"Whitburn","given":"S","non-dropping-particle":"","parse-names":false,"suffix":""},{"dropping-particle":"","family":"Coheur","given":"P. F.","non-dropping-particle":"","parse-names":false,"suffix":""},{"dropping-particle":"","family":"Kavgaci","given":"A.","non-dropping-particle":"","parse-names":false,"suffix":""},{"dropping-particle":"","family":"Kaiser","given":"J. W.","non-dropping-particle":"","parse-names":false,"suffix":""}],"container-title":"Atmospheric Chemistry and Physics","id":"ITEM-2","issued":{"date-parts":[["2015"]]},"page":"8539-8558","title":"Using SEVIRI fire observations to drive smoke plumes in the CMAQ air quality model: the case of Antalya in 2008","type":"article-journal","volume":"15"},"uris":["http://www.mendeley.com/documents/?uuid=10e5ec6d-ed20-46af-9974-b75fbd9868ae"]}],"mendeley":{"formattedCitation":"(Baldassarre et al., 2015; Garcia-menendez et al., 2014)","plainTextFormattedCitation":"(Baldassarre et al., 2015; Garcia-menendez et al., 2014)","previouslyFormattedCitation":"(Garcia-menendez et al., 2014; Baldassarre et al., 2015)"},"properties":{"noteIndex":0},"schema":"https://github.com/citation-style-language/schema/raw/master/csl-citation.json"}</w:instrText>
      </w:r>
      <w:r w:rsidRPr="0006648B">
        <w:rPr>
          <w:lang w:eastAsia="en-GB"/>
        </w:rPr>
        <w:fldChar w:fldCharType="separate"/>
      </w:r>
      <w:r w:rsidR="00802648" w:rsidRPr="00802648">
        <w:rPr>
          <w:noProof/>
          <w:lang w:eastAsia="en-GB"/>
        </w:rPr>
        <w:t>(Baldassarre et al., 2015; Garcia-menendez et al., 2014)</w:t>
      </w:r>
      <w:r w:rsidRPr="0006648B">
        <w:rPr>
          <w:lang w:eastAsia="en-GB"/>
        </w:rPr>
        <w:fldChar w:fldCharType="end"/>
      </w:r>
      <w:r w:rsidRPr="0006648B">
        <w:rPr>
          <w:lang w:val="sv-SE" w:eastAsia="en-GB"/>
        </w:rPr>
        <w:t xml:space="preserve">. </w:t>
      </w:r>
      <w:r w:rsidRPr="0006648B">
        <w:rPr>
          <w:lang w:eastAsia="en-GB"/>
        </w:rPr>
        <w:t xml:space="preserve">The use of geostationary FRP data with FREM also allows a simple temporal integration to be used to calculate FRE (see </w:t>
      </w:r>
      <w:r w:rsidRPr="0006648B">
        <w:rPr>
          <w:noProof/>
          <w:lang w:eastAsia="en-GB"/>
        </w:rPr>
        <w:t>Nguyen and Wooster (2020))</w:t>
      </w:r>
      <w:r w:rsidRPr="0006648B">
        <w:rPr>
          <w:lang w:eastAsia="en-GB"/>
        </w:rPr>
        <w:t xml:space="preserve">, obviating the need for assumptions about the plume height, wind speed and wind direction used by FEER when deriving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 xml:space="preserve">TPM </m:t>
            </m:r>
          </m:sup>
        </m:sSubSup>
      </m:oMath>
      <w:r w:rsidRPr="0006648B">
        <w:rPr>
          <w:lang w:eastAsia="en-GB"/>
        </w:rPr>
        <w:t xml:space="preserve">from individual MODIS FRP measures </w:t>
      </w:r>
      <w:r w:rsidRPr="0006648B">
        <w:rPr>
          <w:lang w:eastAsia="en-GB"/>
        </w:rPr>
        <w:fldChar w:fldCharType="begin" w:fldLock="1"/>
      </w:r>
      <w:r w:rsidRPr="0006648B">
        <w:rPr>
          <w:lang w:eastAsia="en-GB"/>
        </w:rPr>
        <w:instrText>ADDIN CSL_CITATION {"citationItems":[{"id":"ITEM-1","itemData":{"DOI":"10.5194/acp-14-6643-2014","ISBN":"1680-7316","ISSN":"16807324","abstract":"Fire emissions estimates have long been based on bottom-up approaches that are not only complex, but also fraught with compounding uncertainties. We present the development of a global gridded (1° × 1°) emission coefficients (Ce) product for smoke total particulate matter (TPM) based on a top-down approach using coincident measurements of fire radiative power (FRP) and aerosol optical thickness (AOT) from the Moderate-resolution Imaging Spectro-radiometer (MODIS) sensors aboard the Terra and Aqua satellites. This new Fire Energetics and Emissions Research version 1.0 (FEER.v1) Ce product has now been released to the community and can be obtained from http://feer.gsfc.nasa.gov/, along with the corresponding 1-to-1 mapping of their quality assurance (QA) flags that will enable the Ce values to be filtered by quality for use in various applications. The regional averages of Ce values for different ecosystem types were found to be in the ranges of 16–21 g MJ−1 for savanna and grasslands, 15–32 g MJ−1 for tropical forest, 9–12 g MJ−1 for North American boreal forest, and 18–26 g MJ−1 for Russian boreal forest, croplands and natural vegetation. The FEER.v1 Ce product was multiplied by time-integrated FRP data to calculate regional smoke TPM emissions, which were compared with equivalent emissions products from three existing inventories. FEER.v1 showed higher and more reasonable smoke TPM estimates than two other emissions inventories that are based on bottom-up approaches and already reported in the literature to be too low, but portrayed an overall reasonable agreement with another top-down approach. This suggests that top-down approaches may hold better promise and need to be further developed to accelerate the reduction of uncertainty associated with fire emissions estimation in air-quality and climate research and applications. Results of the analysis of FEER.v1 data for 2004–2011 show that 65–85 Tg yr−1 of TPM is emitted globally from open biomass burning, with a generally decreasing trend over this short time period. The FEER.v1 Ce product is the first global gridded product in the family of \"emission factors\", that is based essentially on satellite measurements, and requires only direct satellite FRP measurements of an actively burning fire anywhere to evaluate its emission rate in near-real time, which is essential for operational activities, such as the monitoring and forecasting of smoke emission impacts on air quality.","author":[{"dropping-particle":"","family":"Ichoku","given":"C.","non-dropping-particle":"","parse-names":false,"suffix":""},{"dropping-particle":"","family":"Ellison","given":"L.","non-dropping-particle":"","parse-names":false,"suffix":""}],"container-title":"Atmospheric Chemistry and Physics","id":"ITEM-1","issue":"13","issued":{"date-parts":[["2014"]]},"page":"6643-6667","title":"Global top-down smoke-aerosol emissions estimation using satellite fire radiative power measurements","type":"article-journal","volume":"14"},"uris":["http://www.mendeley.com/documents/?uuid=789db79c-520b-4d5c-a822-b7b36fe45af4"]}],"mendeley":{"formattedCitation":"(Ichoku and Ellison, 2014)","plainTextFormattedCitation":"(Ichoku and Ellison, 2014)","previouslyFormattedCitation":"(Ichoku and Ellison, 2014)"},"properties":{"noteIndex":0},"schema":"https://github.com/citation-style-language/schema/raw/master/csl-citation.json"}</w:instrText>
      </w:r>
      <w:r w:rsidRPr="0006648B">
        <w:rPr>
          <w:lang w:eastAsia="en-GB"/>
        </w:rPr>
        <w:fldChar w:fldCharType="separate"/>
      </w:r>
      <w:r w:rsidRPr="0006648B">
        <w:rPr>
          <w:noProof/>
          <w:lang w:eastAsia="en-GB"/>
        </w:rPr>
        <w:t>(Ichoku and Ellison, 2014)</w:t>
      </w:r>
      <w:r w:rsidRPr="0006648B">
        <w:rPr>
          <w:lang w:eastAsia="en-GB"/>
        </w:rPr>
        <w:fldChar w:fldCharType="end"/>
      </w:r>
      <w:r w:rsidRPr="0006648B">
        <w:rPr>
          <w:lang w:eastAsia="en-GB"/>
        </w:rPr>
        <w:t xml:space="preserve">. The purpose of the current work is to adapt the FREM approach further to derive trace gas emissions estimates directly from the FRP observations, without first estimating TPM emissions as a precursor. The </w:t>
      </w:r>
      <w:r w:rsidRPr="0006648B">
        <w:rPr>
          <w:lang w:eastAsia="en-GB"/>
        </w:rPr>
        <w:fldChar w:fldCharType="begin" w:fldLock="1"/>
      </w:r>
      <w:r w:rsidRPr="0006648B">
        <w:rPr>
          <w:lang w:eastAsia="en-GB"/>
        </w:rPr>
        <w:instrText>ADDIN CSL_CITATION {"citationItems":[{"id":"ITEM-1","itemData":{"DOI":"10.1016/j.rse.2017.12.016","ISSN":"0034-4257","author":[{"dropping-particle":"","family":"Mota","given":"Bernardo","non-dropping-particle":"","parse-names":false,"suffix":""},{"dropping-particle":"","family":"Wooster","given":"Martin J.","non-dropping-particle":"","parse-names":false,"suffix":""}],"container-title":"Remote Sensing of Environment","id":"ITEM-1","issue":"February 2017","issued":{"date-parts":[["2018"]]},"page":"45-62","publisher":"Elsevier","title":"A new top-down approach for directly estimating biomass burning emissions and fuel consumption rates and totals from geostationary satellite fi re radiative power ( FRP )","type":"article-journal","volume":"206"},"uris":["http://www.mendeley.com/documents/?uuid=f6164e56-1635-4d32-917e-a4d2c3aebd85"]}],"mendeley":{"formattedCitation":"(Mota and Wooster, 2018)","manualFormatting":"Mota and Wooster (2018)","plainTextFormattedCitation":"(Mota and Wooster, 2018)","previouslyFormattedCitation":"(Mota and Wooster, 2018)"},"properties":{"noteIndex":0},"schema":"https://github.com/citation-style-language/schema/raw/master/csl-citation.json"}</w:instrText>
      </w:r>
      <w:r w:rsidRPr="0006648B">
        <w:rPr>
          <w:lang w:eastAsia="en-GB"/>
        </w:rPr>
        <w:fldChar w:fldCharType="separate"/>
      </w:r>
      <w:r w:rsidRPr="0006648B">
        <w:rPr>
          <w:noProof/>
          <w:lang w:eastAsia="en-GB"/>
        </w:rPr>
        <w:t>Mota and Wooster (2018)</w:t>
      </w:r>
      <w:r w:rsidRPr="0006648B">
        <w:rPr>
          <w:lang w:eastAsia="en-GB"/>
        </w:rPr>
        <w:fldChar w:fldCharType="end"/>
      </w:r>
      <w:r w:rsidRPr="0006648B">
        <w:rPr>
          <w:lang w:eastAsia="en-GB"/>
        </w:rPr>
        <w:t xml:space="preserve"> and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lang w:eastAsia="en-GB"/>
        </w:rPr>
        <w:t xml:space="preserve"> iterations of FREM both estimated emissions of trace gas </w:t>
      </w:r>
      <m:oMath>
        <m:r>
          <w:rPr>
            <w:rFonts w:ascii="Cambria Math" w:hAnsi="Cambria Math" w:cs="Arial"/>
            <w:lang w:eastAsia="en-GB"/>
          </w:rPr>
          <m:t>x</m:t>
        </m:r>
      </m:oMath>
      <w:r w:rsidRPr="0006648B">
        <w:rPr>
          <w:lang w:eastAsia="en-GB"/>
        </w:rPr>
        <w:t xml:space="preserve"> (e.g. carbon monoxide) via an emissions coefficient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CO</m:t>
            </m:r>
          </m:sup>
        </m:sSubSup>
      </m:oMath>
      <w:r w:rsidRPr="0006648B">
        <w:rPr>
          <w:lang w:eastAsia="en-GB"/>
        </w:rPr>
        <w:t>] derived from Equation 1 and the emission coefficient of a ‘reference’ species (thus far always TPM):</w:t>
      </w:r>
    </w:p>
    <w:p w14:paraId="093B93CB" w14:textId="77777777" w:rsidR="00F814B9" w:rsidRPr="0006648B" w:rsidRDefault="00FC134E" w:rsidP="00B15954">
      <w:pPr>
        <w:ind w:left="1440" w:firstLine="720"/>
        <w:rPr>
          <w:sz w:val="28"/>
          <w:szCs w:val="28"/>
        </w:rPr>
      </w:pPr>
      <m:oMath>
        <m:sSubSup>
          <m:sSubSupPr>
            <m:ctrlPr>
              <w:rPr>
                <w:rFonts w:ascii="Cambria Math" w:hAnsi="Cambria Math"/>
              </w:rPr>
            </m:ctrlPr>
          </m:sSubSupPr>
          <m:e>
            <m:r>
              <w:rPr>
                <w:rFonts w:ascii="Cambria Math" w:hAnsi="Cambria Math"/>
              </w:rPr>
              <m:t>C</m:t>
            </m:r>
          </m:e>
          <m:sub>
            <m:r>
              <w:rPr>
                <w:rFonts w:ascii="Cambria Math" w:hAnsi="Cambria Math"/>
              </w:rPr>
              <m:t>e</m:t>
            </m:r>
          </m:sub>
          <m:sup>
            <m:r>
              <w:rPr>
                <w:rFonts w:ascii="Cambria Math" w:hAnsi="Cambria Math"/>
              </w:rPr>
              <m:t>x</m:t>
            </m:r>
          </m:sup>
        </m:sSubSup>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g</m:t>
            </m:r>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J</m:t>
                </m:r>
              </m:e>
              <m:sup>
                <m:r>
                  <m:rPr>
                    <m:sty m:val="p"/>
                  </m:rP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E</m:t>
            </m:r>
            <m:sSub>
              <m:sSubPr>
                <m:ctrlPr>
                  <w:rPr>
                    <w:rFonts w:ascii="Cambria Math" w:hAnsi="Cambria Math"/>
                    <w:i/>
                  </w:rPr>
                </m:ctrlPr>
              </m:sSubPr>
              <m:e>
                <m:r>
                  <w:rPr>
                    <w:rFonts w:ascii="Cambria Math" w:hAnsi="Cambria Math"/>
                  </w:rPr>
                  <m:t>F</m:t>
                </m:r>
              </m:e>
              <m:sub>
                <m:r>
                  <w:rPr>
                    <w:rFonts w:ascii="Cambria Math" w:hAnsi="Cambria Math"/>
                  </w:rPr>
                  <m:t>x</m:t>
                </m:r>
              </m:sub>
            </m:sSub>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g</m:t>
                </m:r>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g</m:t>
                    </m:r>
                    <m:r>
                      <m:rPr>
                        <m:sty m:val="p"/>
                      </m:rPr>
                      <w:rPr>
                        <w:rFonts w:ascii="Cambria Math" w:hAnsi="Cambria Math"/>
                      </w:rPr>
                      <m:t xml:space="preserve"> </m:t>
                    </m:r>
                  </m:e>
                  <m:sup>
                    <m:r>
                      <m:rPr>
                        <m:sty m:val="p"/>
                      </m:rPr>
                      <w:rPr>
                        <w:rFonts w:ascii="Cambria Math" w:hAnsi="Cambria Math"/>
                      </w:rPr>
                      <m:t>-1</m:t>
                    </m:r>
                  </m:sup>
                </m:sSup>
              </m:e>
            </m:d>
          </m:num>
          <m:den>
            <m:r>
              <w:rPr>
                <w:rFonts w:ascii="Cambria Math" w:hAnsi="Cambria Math"/>
              </w:rPr>
              <m:t>E</m:t>
            </m:r>
            <m:sSub>
              <m:sSubPr>
                <m:ctrlPr>
                  <w:rPr>
                    <w:rFonts w:ascii="Cambria Math" w:hAnsi="Cambria Math"/>
                    <w:i/>
                  </w:rPr>
                </m:ctrlPr>
              </m:sSubPr>
              <m:e>
                <m:r>
                  <w:rPr>
                    <w:rFonts w:ascii="Cambria Math" w:hAnsi="Cambria Math"/>
                  </w:rPr>
                  <m:t>F</m:t>
                </m:r>
              </m:e>
              <m:sub>
                <m:r>
                  <w:rPr>
                    <w:rFonts w:ascii="Cambria Math" w:hAnsi="Cambria Math"/>
                  </w:rPr>
                  <m:t>reference</m:t>
                </m:r>
              </m:sub>
            </m:sSub>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g</m:t>
                </m:r>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g</m:t>
                    </m:r>
                    <m:r>
                      <m:rPr>
                        <m:sty m:val="p"/>
                      </m:rPr>
                      <w:rPr>
                        <w:rFonts w:ascii="Cambria Math" w:hAnsi="Cambria Math"/>
                      </w:rPr>
                      <m:t xml:space="preserve"> </m:t>
                    </m:r>
                  </m:e>
                  <m:sup>
                    <m:r>
                      <m:rPr>
                        <m:sty m:val="p"/>
                      </m:rPr>
                      <w:rPr>
                        <w:rFonts w:ascii="Cambria Math" w:hAnsi="Cambria Math"/>
                      </w:rPr>
                      <m:t>-1</m:t>
                    </m:r>
                  </m:sup>
                </m:sSup>
              </m:e>
            </m:d>
          </m:den>
        </m:f>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e</m:t>
            </m:r>
          </m:sub>
          <m:sup>
            <m:r>
              <w:rPr>
                <w:rFonts w:ascii="Cambria Math" w:hAnsi="Cambria Math"/>
              </w:rPr>
              <m:t>reference</m:t>
            </m:r>
          </m:sup>
        </m:sSubSup>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g</m:t>
            </m:r>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J</m:t>
                </m:r>
              </m:e>
              <m:sup>
                <m:r>
                  <m:rPr>
                    <m:sty m:val="p"/>
                  </m:rPr>
                  <w:rPr>
                    <w:rFonts w:ascii="Cambria Math" w:hAnsi="Cambria Math"/>
                  </w:rPr>
                  <m:t>-1</m:t>
                </m:r>
              </m:sup>
            </m:sSup>
          </m:e>
        </m:d>
      </m:oMath>
      <w:r w:rsidR="00F814B9" w:rsidRPr="0006648B">
        <w:rPr>
          <w:sz w:val="28"/>
          <w:szCs w:val="28"/>
        </w:rPr>
        <w:t xml:space="preserve">          </w:t>
      </w:r>
      <w:r w:rsidR="00F814B9" w:rsidRPr="0006648B">
        <w:t>[1]</w:t>
      </w:r>
    </w:p>
    <w:p w14:paraId="4DA1961B" w14:textId="62BCEA88" w:rsidR="00F814B9" w:rsidRDefault="00F814B9" w:rsidP="00F814B9">
      <w:r w:rsidRPr="0006648B">
        <w:t xml:space="preserve">Where </w:t>
      </w:r>
      <m:oMath>
        <m:sSubSup>
          <m:sSubSupPr>
            <m:ctrlPr>
              <w:rPr>
                <w:rFonts w:ascii="Cambria Math" w:hAnsi="Cambria Math" w:cs="Arial"/>
                <w:i/>
              </w:rPr>
            </m:ctrlPr>
          </m:sSubSupPr>
          <m:e>
            <m:r>
              <w:rPr>
                <w:rFonts w:ascii="Cambria Math" w:hAnsi="Cambria Math" w:cs="Arial"/>
              </w:rPr>
              <m:t>C</m:t>
            </m:r>
          </m:e>
          <m:sub>
            <m:r>
              <w:rPr>
                <w:rFonts w:ascii="Cambria Math" w:hAnsi="Cambria Math" w:cs="Arial"/>
              </w:rPr>
              <m:t>e</m:t>
            </m:r>
          </m:sub>
          <m:sup>
            <m:r>
              <w:rPr>
                <w:rFonts w:ascii="Cambria Math" w:hAnsi="Cambria Math" w:cs="Arial"/>
              </w:rPr>
              <m:t>x</m:t>
            </m:r>
          </m:sup>
        </m:sSubSup>
      </m:oMath>
      <w:r w:rsidRPr="0006648B">
        <w:t xml:space="preserve"> is the biome-specific emission coefficient for trace gas species </w:t>
      </w:r>
      <m:oMath>
        <m:r>
          <w:rPr>
            <w:rFonts w:ascii="Cambria Math" w:hAnsi="Cambria Math" w:cs="Arial"/>
          </w:rPr>
          <m:t>x</m:t>
        </m:r>
      </m:oMath>
      <w:r w:rsidRPr="0006648B">
        <w:t xml:space="preserve"> (e.g. CO), </w:t>
      </w:r>
      <m:oMath>
        <m:r>
          <w:rPr>
            <w:rFonts w:ascii="Cambria Math" w:hAnsi="Cambria Math" w:cs="Arial"/>
          </w:rPr>
          <m:t>E</m:t>
        </m:r>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Pr="0006648B">
        <w:t xml:space="preserve"> is the species </w:t>
      </w:r>
      <m:oMath>
        <m:r>
          <w:rPr>
            <w:rFonts w:ascii="Cambria Math" w:hAnsi="Cambria Math" w:cs="Arial"/>
          </w:rPr>
          <m:t>x</m:t>
        </m:r>
      </m:oMath>
      <w:r w:rsidRPr="0006648B">
        <w:t xml:space="preserve"> emission factor for that biome, </w:t>
      </w:r>
      <m:oMath>
        <m:r>
          <w:rPr>
            <w:rFonts w:ascii="Cambria Math" w:hAnsi="Cambria Math" w:cs="Arial"/>
          </w:rPr>
          <m:t>E</m:t>
        </m:r>
        <m:sSub>
          <m:sSubPr>
            <m:ctrlPr>
              <w:rPr>
                <w:rFonts w:ascii="Cambria Math" w:hAnsi="Cambria Math" w:cs="Arial"/>
                <w:i/>
              </w:rPr>
            </m:ctrlPr>
          </m:sSubPr>
          <m:e>
            <m:r>
              <w:rPr>
                <w:rFonts w:ascii="Cambria Math" w:hAnsi="Cambria Math" w:cs="Arial"/>
              </w:rPr>
              <m:t>F</m:t>
            </m:r>
          </m:e>
          <m:sub>
            <m:r>
              <w:rPr>
                <w:rFonts w:ascii="Cambria Math" w:hAnsi="Cambria Math" w:cs="Arial"/>
              </w:rPr>
              <m:t>reference</m:t>
            </m:r>
          </m:sub>
        </m:sSub>
      </m:oMath>
      <w:r w:rsidRPr="0006648B">
        <w:t xml:space="preserve"> is the emission factor for the reference species in that biome, and </w:t>
      </w:r>
      <m:oMath>
        <m:sSubSup>
          <m:sSubSupPr>
            <m:ctrlPr>
              <w:rPr>
                <w:rFonts w:ascii="Cambria Math" w:hAnsi="Cambria Math" w:cs="Arial"/>
                <w:i/>
              </w:rPr>
            </m:ctrlPr>
          </m:sSubSupPr>
          <m:e>
            <m:r>
              <w:rPr>
                <w:rFonts w:ascii="Cambria Math" w:hAnsi="Cambria Math" w:cs="Arial"/>
              </w:rPr>
              <m:t>C</m:t>
            </m:r>
          </m:e>
          <m:sub>
            <m:r>
              <w:rPr>
                <w:rFonts w:ascii="Cambria Math" w:hAnsi="Cambria Math" w:cs="Arial"/>
              </w:rPr>
              <m:t>e</m:t>
            </m:r>
          </m:sub>
          <m:sup>
            <m:r>
              <w:rPr>
                <w:rFonts w:ascii="Cambria Math" w:hAnsi="Cambria Math" w:cs="Arial"/>
              </w:rPr>
              <m:t>reference</m:t>
            </m:r>
          </m:sup>
        </m:sSubSup>
      </m:oMath>
      <w:r w:rsidRPr="0006648B">
        <w:t xml:space="preserve"> is the FREM-based smoke emission coefficient for the references species in that biome. </w:t>
      </w:r>
    </w:p>
    <w:p w14:paraId="047E4531" w14:textId="77777777" w:rsidR="00F814B9" w:rsidRPr="0006648B" w:rsidRDefault="00F814B9" w:rsidP="00F814B9"/>
    <w:p w14:paraId="4B086EF6" w14:textId="77777777" w:rsidR="00F814B9" w:rsidRPr="0006648B" w:rsidRDefault="00F814B9" w:rsidP="00F814B9">
      <w:pPr>
        <w:rPr>
          <w:lang w:eastAsia="en-GB"/>
        </w:rPr>
      </w:pPr>
      <w:r w:rsidRPr="0006648B">
        <w:t xml:space="preserve">Use of Equation 1 to generate trace gas emissions coefficients does </w:t>
      </w:r>
      <w:r w:rsidRPr="0006648B">
        <w:rPr>
          <w:lang w:eastAsia="en-GB"/>
        </w:rPr>
        <w:t xml:space="preserve">introduce some uncertainty, mainly due to the emissions factors of the reference species used thus far [TPM] typically being far from constant even in a single biome - </w:t>
      </w:r>
      <m:oMath>
        <m:r>
          <w:rPr>
            <w:rFonts w:ascii="Cambria Math" w:hAnsi="Cambria Math" w:cs="Arial"/>
            <w:lang w:eastAsia="en-GB"/>
          </w:rPr>
          <m:t>E</m:t>
        </m:r>
        <m:sSub>
          <m:sSubPr>
            <m:ctrlPr>
              <w:rPr>
                <w:rFonts w:ascii="Cambria Math" w:hAnsi="Cambria Math" w:cs="Arial"/>
                <w:i/>
                <w:lang w:eastAsia="en-GB"/>
              </w:rPr>
            </m:ctrlPr>
          </m:sSubPr>
          <m:e>
            <m:r>
              <w:rPr>
                <w:rFonts w:ascii="Cambria Math" w:hAnsi="Cambria Math" w:cs="Arial"/>
                <w:lang w:eastAsia="en-GB"/>
              </w:rPr>
              <m:t>F</m:t>
            </m:r>
          </m:e>
          <m:sub>
            <m:r>
              <w:rPr>
                <w:rFonts w:ascii="Cambria Math" w:hAnsi="Cambria Math" w:cs="Arial"/>
                <w:lang w:eastAsia="en-GB"/>
              </w:rPr>
              <m:t>TPM</m:t>
            </m:r>
          </m:sub>
        </m:sSub>
      </m:oMath>
      <w:r w:rsidRPr="0006648B">
        <w:rPr>
          <w:lang w:eastAsia="en-GB"/>
        </w:rPr>
        <w:t xml:space="preserve"> is relatively poorly constrained in tropical forest and cultivated land for example </w:t>
      </w:r>
      <w:r w:rsidRPr="0006648B">
        <w:rPr>
          <w:lang w:eastAsia="en-GB"/>
        </w:rPr>
        <w:fldChar w:fldCharType="begin" w:fldLock="1"/>
      </w:r>
      <w:r w:rsidRPr="0006648B">
        <w:rPr>
          <w:lang w:eastAsia="en-GB"/>
        </w:rPr>
        <w:instrText>ADDIN CSL_CITATION {"citationItems":[{"id":"ITEM-1","itemData":{"DOI":"10.5194/acp-19-8523-2019","ISSN":"16807324","abstract":"&lt;p&gt;&lt;strong&gt;Abstract.&lt;/strong&gt; Since the publication of the compilation of biomass burning emission factors by Andreae and Merlet (2001), a large number of studies has greatly expanded the amount of available data on emissions from various types of biomass burning. Using essentially the same methodology as Andreae and Merlet (2001), this paper presents an updated compilation of emission factors. The data from over 350 published studies were critically evaluated and integrated into a consistent format. Several new categories of biomass burning have been added, and the number of species for which emission data are presented has been increased from 93 to 121. Where field data are still insufficient, estimates based on appropriate extrapolation techniques are proposed. Based on these emission factors and published global activity estimates, I have derived estimates of pyrogenic emissions for important species emitted by the various types of biomass burning.&lt;/p&gt;","author":[{"dropping-particle":"","family":"Andreae","given":"M. O.","non-dropping-particle":"","parse-names":false,"suffix":""}],"container-title":"Atmospheric Chemistry and Physics","id":"ITEM-1","issue":"13","issued":{"date-parts":[["2019"]]},"page":"8523-8546","title":"Emission of trace gases and aerosols from biomass burning - An updated assessment","type":"article-journal","volume":"19"},"uris":["http://www.mendeley.com/documents/?uuid=a157dea8-bf24-4c77-8b55-fc5a04319a1c"]},{"id":"ITEM-2","itemData":{"DOI":"10.5194/acp-11-4039-2011","ISBN":"1680-7324","ISSN":"16807316","abstract":"Biomass burning (BB) is the second largest source of trace gases and the largest source of primary fine carbonaceous particles in the global troposphere. Many recent BB studies have provided new emission factor (EF) measurements. This is especially true for non-methane organic compounds (NMOC), which influence secondary organic aerosol (SOA) and ozone formation. New EF should improve regional to global BB emissions estimates and therefore, the input for atmospheric models. In this work we present an up-to-date, comprehensive tabulation of EF for known pyrogenic species based on measurements made in smoke that has cooled to ambient temperature, but not yet undergone significant photochemical processing. All EFs are converted to one standard form (g compound emitted per kg dry biomass burned) using the carbon mass balance method and they are categorized into 14 fuel or vegetation types. Biomass burning terminology is defined to promote consistency. We compile a large number of measurements of biomass consumption per unit area for important fire types and summarize several recent estimates of global biomass consumption by the major types of biomass burning. Post emission processes are discussed to provide a context for the emission factor concept within overall atmospheric chemistry and also highlight the potential for rapid changes relative to the scale of some models or remote sensing products. Recent work shows that individual biomass fires emit significantly more gas-phase NMOC than previously thought and that including additional NMOC can improve photochemical model performance. A detailed global estimate suggests that BB emits at least 400 Tg yr(-1) of gas-phase NMOC, which is almost 3 times larger than most previous estimates. Selected recent results (e. g. measurements of HONO and the BB tracers HCN and CH(3)CN) are highlighted and key areas requiring future research are briefly discussed.","author":[{"dropping-particle":"","family":"Akagi","given":"S. K.","non-dropping-particle":"","parse-names":false,"suffix":""},{"dropping-particle":"","family":"Yokelson","given":"R. J.","non-dropping-particle":"","parse-names":false,"suffix":""},{"dropping-particle":"","family":"Wiedinmyer","given":"C.","non-dropping-particle":"","parse-names":false,"suffix":""},{"dropping-particle":"","family":"Alvarado","given":"M J","non-dropping-particle":"","parse-names":false,"suffix":""},{"dropping-particle":"","family":"Reid","given":"J. S.","non-dropping-particle":"","parse-names":false,"suffix":""},{"dropping-particle":"","family":"Karl","given":"T","non-dropping-particle":"","parse-names":false,"suffix":""},{"dropping-particle":"","family":"Crounse","given":"J D","non-dropping-particle":"","parse-names":false,"suffix":""},{"dropping-particle":"","family":"Wennberg","given":"Paul O.","non-dropping-particle":"","parse-names":false,"suffix":""}],"container-title":"Atmospheric Chemistry and Physics","id":"ITEM-2","issue":"9","issued":{"date-parts":[["2011"]]},"page":"4039-4072","title":"Emission factors for open and domestic biomass burning for use in atmospheric models","type":"article-journal","volume":"11"},"uris":["http://www.mendeley.com/documents/?uuid=999eb6ad-e794-4f15-9c03-f7edee9def92"]}],"mendeley":{"formattedCitation":"(Akagi et al., 2011; Andreae, 2019)","plainTextFormattedCitation":"(Akagi et al., 2011; Andreae, 2019)","previouslyFormattedCitation":"(Akagi et al., 2011; Andreae, 2019)"},"properties":{"noteIndex":0},"schema":"https://github.com/citation-style-language/schema/raw/master/csl-citation.json"}</w:instrText>
      </w:r>
      <w:r w:rsidRPr="0006648B">
        <w:rPr>
          <w:lang w:eastAsia="en-GB"/>
        </w:rPr>
        <w:fldChar w:fldCharType="separate"/>
      </w:r>
      <w:r w:rsidRPr="0006648B">
        <w:rPr>
          <w:noProof/>
          <w:lang w:eastAsia="en-GB"/>
        </w:rPr>
        <w:t>(Akagi et al., 2011; Andreae, 2019)</w:t>
      </w:r>
      <w:r w:rsidRPr="0006648B">
        <w:rPr>
          <w:lang w:eastAsia="en-GB"/>
        </w:rPr>
        <w:fldChar w:fldCharType="end"/>
      </w:r>
      <w:r w:rsidRPr="0006648B">
        <w:rPr>
          <w:lang w:eastAsia="en-GB"/>
        </w:rPr>
        <w:t>. Here we aim to directly generate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CO</m:t>
            </m:r>
          </m:sup>
        </m:sSubSup>
      </m:oMath>
      <w:r w:rsidRPr="0006648B">
        <w:rPr>
          <w:lang w:eastAsia="en-GB"/>
        </w:rPr>
        <w:t xml:space="preserve">] emission coefficients by replacing the matchup fire plume AOD information currently used by FREM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lang w:eastAsia="en-GB"/>
        </w:rPr>
        <w:t xml:space="preserve"> with that of total column CO (TCCO) derived from Sentinel-5P TROPOMI observations </w:t>
      </w:r>
      <w:r w:rsidRPr="0006648B">
        <w:rPr>
          <w:lang w:eastAsia="en-GB"/>
        </w:rPr>
        <w:fldChar w:fldCharType="begin" w:fldLock="1"/>
      </w:r>
      <w:r w:rsidRPr="0006648B">
        <w:rPr>
          <w:lang w:eastAsia="en-GB"/>
        </w:rPr>
        <w:instrText>ADDIN CSL_CITATION {"citationItems":[{"id":"ITEM-1","itemData":{"DOI":"10.5194/amt-9-4955-2016","ISSN":"18678548","abstract":"The Tropospheric Monitoring Instrument (TROPOMI) spectrometer is the single payload of the Copernicus Sentinel 5 Precursor (S5P) mission. It measures Earth radiance spectra in the shortwave infrared spectral range around 2.3 μm with a dedicated instrument module. These measurements provide carbon monoxide (CO) total column densities over land, which for clear sky conditions are highly sensitive to the tropospheric boundary layer. For cloudy atmospheres over land and ocean, the column sensitivity changes according to the light path through the atmosphere. In this study, we present the physics-based operational S5P algorithm to infer atmospheric CO columns satisfying the envisaged accuracy ( &lt; 15%) and precision (&lt; 10%) both for clear sky and cloudy observations with low cloud height. Here, methane absorption in the 2.3 μm range is combined with methane abundances from a global chemical transport model to infer information on atmospheric scattering. For efficient processing, we deploy a linearized two-stream radiative transfer model as forward model and a profile scaling approach to adjust the CO abundance in the inversion. Based on generic measurement ensembles, including clear sky and cloudy observations, we estimated the CO retrieval precision to be ≤ 11% for surface albedo ≥ 0.03 and solar zenith angle ≤ 70°. CO biases of ≤ 3% are introduced by inaccuracies in the methane a priori knowledge. For strongly enhanced CO concentrations in the tropospheric boundary layer and for cloudy conditions, CO errors in the order of 8% can be introduced by the retrieval of cloud parameters of our algorithm. Moreover, we estimated the effect of a distorted spectral instrument response due to the inhomogeneous illumination of the instrument entrance slit in the flight direction to be &lt; 2 % with pseudo-random characteristics when averaging over space and time. Finally, the CO data exploitation is demonstrated for a TROPOMI orbit of simulated shortwave infrared measurements. Overall, the study demonstrates that for an instrument that performs in compliance with the pre-flight specifications, the CO product will meet the required product performance well.","author":[{"dropping-particle":"","family":"Landgraf","given":"J.","non-dropping-particle":"","parse-names":false,"suffix":""},{"dropping-particle":"","family":"Aan de Brugh","given":"J.","non-dropping-particle":"","parse-names":false,"suffix":""},{"dropping-particle":"","family":"Scheepmaker","given":"Remco A","non-dropping-particle":"","parse-names":false,"suffix":""},{"dropping-particle":"","family":"Borsdorff","given":"T.","non-dropping-particle":"","parse-names":false,"suffix":""},{"dropping-particle":"","family":"Hu","given":"Haili","non-dropping-particle":"","parse-names":false,"suffix":""},{"dropping-particle":"","family":"Houweling","given":"Sander","non-dropping-particle":"","parse-names":false,"suffix":""},{"dropping-particle":"","family":"Butz","given":"Andre","non-dropping-particle":"","parse-names":false,"suffix":""},{"dropping-particle":"","family":"Aben","given":"I.","non-dropping-particle":"","parse-names":false,"suffix":""},{"dropping-particle":"","family":"Hasekamp","given":"O.","non-dropping-particle":"","parse-names":false,"suffix":""}],"container-title":"Atmospheric Measurement Techniques","id":"ITEM-1","issue":"10","issued":{"date-parts":[["2016"]]},"page":"4955-4975","title":"Carbon monoxide total column retrievals from TROPOMI shortwave infrared measurements","type":"article-journal","volume":"9"},"uris":["http://www.mendeley.com/documents/?uuid=21562c8a-705c-467c-8e9e-3c5bc414a60c"]}],"mendeley":{"formattedCitation":"(Landgraf et al., 2016)","plainTextFormattedCitation":"(Landgraf et al., 2016)","previouslyFormattedCitation":"(Landgraf et al., 2016)"},"properties":{"noteIndex":0},"schema":"https://github.com/citation-style-language/schema/raw/master/csl-citation.json"}</w:instrText>
      </w:r>
      <w:r w:rsidRPr="0006648B">
        <w:rPr>
          <w:lang w:eastAsia="en-GB"/>
        </w:rPr>
        <w:fldChar w:fldCharType="separate"/>
      </w:r>
      <w:r w:rsidRPr="0006648B">
        <w:rPr>
          <w:noProof/>
          <w:lang w:eastAsia="en-GB"/>
        </w:rPr>
        <w:t>(Landgraf et al., 2016)</w:t>
      </w:r>
      <w:r w:rsidRPr="0006648B">
        <w:rPr>
          <w:lang w:eastAsia="en-GB"/>
        </w:rPr>
        <w:fldChar w:fldCharType="end"/>
      </w:r>
      <w:r w:rsidRPr="0006648B">
        <w:rPr>
          <w:noProof/>
          <w:lang w:eastAsia="en-GB"/>
        </w:rPr>
        <w:t xml:space="preserve">. CO concentrations in </w:t>
      </w:r>
      <w:r w:rsidRPr="0006648B">
        <w:rPr>
          <w:lang w:eastAsia="en-GB"/>
        </w:rPr>
        <w:t xml:space="preserve">landscape fire plumes are far higher than in the ambient atmosphere (e.g. </w:t>
      </w:r>
      <w:r w:rsidRPr="0006648B">
        <w:rPr>
          <w:lang w:eastAsia="en-GB"/>
        </w:rPr>
        <w:fldChar w:fldCharType="begin" w:fldLock="1"/>
      </w:r>
      <w:r w:rsidRPr="0006648B">
        <w:rPr>
          <w:lang w:eastAsia="en-GB"/>
        </w:rPr>
        <w:instrText>ADDIN CSL_CITATION {"citationItems":[{"id":"ITEM-1","itemData":{"DOI":"10.5194/acp-11-11591-2011","ISBN":"1680-7316","ISSN":"16807316","abstract":"Biomass burning emissions factors are vital to quantifying trace gases releases from vegetation fires. Here we evaluate emissions factors for a series of savannah fires in Kruger National Park (KNP), South Africa using ground-based open path Fourier transform infrared (FTIR) spectroscopy and an infrared lamp separated by 150–250 m distance. Molecular abundances along the extended open path are retrieved using a spectral forward model coupled to a non-linear least squares fitting approach. We demonstrate derivation of trace gas column amounts for horizontal paths transecting the width of the advected plume, and find, for example, that CO mixing ratio changes of ~0.001 μmol mol−1 (~10 ppbv) can be detected across the relatively long optical paths used here. We focus analysis on five key compounds whose production is preferential during the pyrolysis (CH2O), flaming (CO2) and smoldering (CO, CH4, NH3) fire phases. We demonstrate that well constrained emissions ratios for these gases to both CO2 and CO can be derived for the backfire, headfire and residual smouldering combustion stages of these savannah fires, from which stage-specific emission factors can then be calculated. Headfires and backfires in general show similar emission ratios and emission factors, but those of the residual smouldering combustion stage can differ substantially (e.g., ERCH4/CO2 up to ~7 times higher than for the flaming stages). The timing of each fire stage was identified via airborne optical and thermal IR imagery and ground-observer reports, with the airborne IR imagery also used to derive estimates of fire radiative energy, thus allowing the relative amount of fuel burned in each stage to be calculated and the \"fire averaged\" emission ratios and emission factors to be determined. The derived \"fire averaged\" emission ratios are dominated by the headfire contribution, since the vast majority of the fuel is burned in this stage. Our fire averaged emission ratios and factors for CO2 and CH4  agree with those from published studies conducted in the same area using airborne plume sampling, and we concur with past suggestions that emission factors for formaldehyde in this environment appear substantially underestimated in widely used databases. We also find the emission ratios and factors for CO and NH3 to be somewhat higher than most other estimates, however, we see no evidence to support suggestions of a major overestimation in the emission factor of ammonia. Our data also suggest…","author":[{"dropping-particle":"","family":"Wooster","given":"Martin J.","non-dropping-particle":"","parse-names":false,"suffix":""},{"dropping-particle":"","family":"Freeborn","given":"P. H.","non-dropping-particle":"","parse-names":false,"suffix":""},{"dropping-particle":"","family":"Archibald","given":"S.","non-dropping-particle":"","parse-names":false,"suffix":""},{"dropping-particle":"","family":"Oppenheimer","given":"C.","non-dropping-particle":"","parse-names":false,"suffix":""},{"dropping-particle":"","family":"Roberts","given":"G.","non-dropping-particle":"","parse-names":false,"suffix":""},{"dropping-particle":"","family":"Smith","given":"T. E L","non-dropping-particle":"","parse-names":false,"suffix":""},{"dropping-particle":"","family":"Govender","given":"N.","non-dropping-particle":"","parse-names":false,"suffix":""},{"dropping-particle":"","family":"Burton","given":"M.","non-dropping-particle":"","parse-names":false,"suffix":""},{"dropping-particle":"","family":"Palumbo","given":"I.","non-dropping-particle":"","parse-names":false,"suffix":""}],"container-title":"Atmospheric Chemistry and Physics","id":"ITEM-1","issue":"22","issued":{"date-parts":[["2011"]]},"page":"11591-11615","title":"Field determination of biomass burning emission ratios and factors via open-path FTIR spectroscopy and fire radiative power assessment: Headfire, backfire and residual smouldering combustion in African savannahs","type":"article-journal","volume":"11"},"uris":["http://www.mendeley.com/documents/?uuid=04482bf7-97b0-40a6-861a-b195d98882c1"]}],"mendeley":{"formattedCitation":"(Wooster et al., 2011)","manualFormatting":"Wooster et al., 2011)","plainTextFormattedCitation":"(Wooster et al., 2011)","previouslyFormattedCitation":"(Wooster et al., 2011)"},"properties":{"noteIndex":0},"schema":"https://github.com/citation-style-language/schema/raw/master/csl-citation.json"}</w:instrText>
      </w:r>
      <w:r w:rsidRPr="0006648B">
        <w:rPr>
          <w:lang w:eastAsia="en-GB"/>
        </w:rPr>
        <w:fldChar w:fldCharType="separate"/>
      </w:r>
      <w:r w:rsidRPr="0006648B">
        <w:rPr>
          <w:noProof/>
          <w:lang w:eastAsia="en-GB"/>
        </w:rPr>
        <w:t xml:space="preserve">Wooster </w:t>
      </w:r>
      <w:r w:rsidRPr="0006648B">
        <w:rPr>
          <w:noProof/>
          <w:lang w:eastAsia="en-GB"/>
        </w:rPr>
        <w:lastRenderedPageBreak/>
        <w:t>et al., 2011)</w:t>
      </w:r>
      <w:r w:rsidRPr="0006648B">
        <w:rPr>
          <w:lang w:eastAsia="en-GB"/>
        </w:rPr>
        <w:fldChar w:fldCharType="end"/>
      </w:r>
      <w:r w:rsidRPr="0006648B">
        <w:rPr>
          <w:lang w:eastAsia="en-GB"/>
        </w:rPr>
        <w:t xml:space="preserve">, thus providing potential for distinct contrasts between a smoke plume and its background in the TROPOMI TCCO record. A further advantage of generating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CO</m:t>
            </m:r>
          </m:sup>
        </m:sSubSup>
      </m:oMath>
      <w:r w:rsidRPr="0006648B">
        <w:rPr>
          <w:lang w:eastAsia="en-GB"/>
        </w:rPr>
        <w:t xml:space="preserve"> values directly and not via Equation 1 is that the smoke aerosol mass extinction coefficient (</w:t>
      </w:r>
      <w:r w:rsidRPr="0006648B">
        <w:rPr>
          <w:rFonts w:ascii="Cambria Math" w:eastAsia="Cambria Math" w:hAnsi="Cambria Math" w:cs="Cambria Math"/>
          <w:lang w:eastAsia="en-GB"/>
        </w:rPr>
        <w:t>𝛽</w:t>
      </w:r>
      <w:r w:rsidRPr="0006648B">
        <w:rPr>
          <w:rFonts w:ascii="Cambria Math" w:eastAsia="Cambria Math" w:hAnsi="Cambria Math" w:cs="Cambria Math"/>
          <w:vertAlign w:val="subscript"/>
          <w:lang w:eastAsia="en-GB"/>
        </w:rPr>
        <w:t>𝑒</w:t>
      </w:r>
      <w:r w:rsidRPr="0006648B">
        <w:rPr>
          <w:lang w:eastAsia="en-GB"/>
        </w:rPr>
        <w:t xml:space="preserve">) used to generate TPM estimates from AOD measures is itself somewhat dependent on fuel type burned, smoke aging and atmospheric relative humidity </w:t>
      </w:r>
      <w:r w:rsidRPr="0006648B">
        <w:rPr>
          <w:lang w:eastAsia="en-GB"/>
        </w:rPr>
        <w:fldChar w:fldCharType="begin" w:fldLock="1"/>
      </w:r>
      <w:r w:rsidRPr="0006648B">
        <w:rPr>
          <w:lang w:eastAsia="en-GB"/>
        </w:rPr>
        <w:instrText xml:space="preserve">ADDIN CSL_CITATION {"citationItems":[{"id":"ITEM-1","itemData":{"DOI":"10.1175/1520-0469(2002)059&lt;0461:TAOTFT&gt;2.0.CO;2","ISBN":"0022-4928","ISSN":"0022-4928","PMID":"5921034","abstract":"Abstract The Georgia Institute of Technology–Goddard Global Ozone Chemistry Aerosol Radiation and Transport (GOCART) model is used to simulate the aerosol optical thickness τ for major types of tropospheric aerosols including sulfate, dust, organic carbon (OC), black carbon (BC), and sea salt. The GOCART model uses a dust emission algorithm that quantifies the dust source as a function of the degree of topographic depression, and a biomass burning emission source that includes seasonal and interannual variability based on satellite observations. Results presented here show that on global average, dust aerosol has the highest τ at 500 nm (0.051), followed by sulfate (0.040), sea salt (0.027), OC (0.017), and BC (0.007). There are large geographical and seasonal variations of τ, controlled mainly by emission, transport, and hygroscopic properties of aerosols. The model calculated total τs at 500 nm have been compared with the satellite retrieval products from the Total Ozone Mapping Spectrometer (TOMS) over...","author":[{"dropping-particle":"","family":"Chin","given":"Mian","non-dropping-particle":"","parse-names":false,"suffix":""},{"dropping-particle":"","family":"Ginoux","given":"Paul","non-dropping-particle":"","parse-names":false,"suffix":""},{"dropping-particle":"","family":"Kinne","given":"Stefan","non-dropping-particle":"","parse-names":false,"suffix":""},{"dropping-particle":"","family":"Torres","given":"Omar","non-dropping-particle":"","parse-names":false,"suffix":""},{"dropping-particle":"","family":"Holben","given":"B.","non-dropping-particle":"","parse-names":false,"suffix":""},{"dropping-particle":"","family":"Duncan","given":"B. N.","non-dropping-particle":"","parse-names":false,"suffix":""},{"dropping-particle":"V","family":"Martin","given":"R","non-dropping-particle":"","parse-names":false,"suffix":""},{"dropping-particle":"","family":"Logan","given":"J. A.","non-dropping-particle":"","parse-names":false,"suffix":""},{"dropping-particle":"","family":"Higurashi","given":"Akiko","non-dropping-particle":"","parse-names":false,"suffix":""},{"dropping-particle":"","family":"Nakajima","given":"T.","non-dropping-particle":"","parse-names":false,"suffix":""}],"container-title":"Journal of the Atmospheric Sciences","id":"ITEM-1","issue":"3","issued":{"date-parts":[["2002"]]},"page":"461-483","title":"Tropospheric Aerosol Optical Thickness from the GOCART Model and Comparisons with Satellite and Sun Photometer Measurements","type":"article-journal","volume":"59"},"uris":["http://www.mendeley.com/documents/?uuid=41c206ef-2476-4d18-8381-59a041f7dc45"]},{"id":"ITEM-2","itemData":{"DOI":"10.1029/2002jd002408","ISSN":"01480227","abstract":"We collected filter samples of the atmospheric aerosol during the Southern African Regional Science Initiative (SAFARI 2000) experiment onboard the UK Met Office C-130 aircraft. The main operational area was the Atlantic Ocean offshore of Namibia and Angola, where biomass-smoke haze at least 1-2 days old was widespread. The size-fractionated aerosol samples were analyzed for the major inorganic ions, carbonaceous material (elemental and organic carbon), and elements with atomic numbers between 11 (Na) and 82 (Pb). The regional haze aerosol was composed mostly of carbonaceous aerosols (on the average, 81% of the submicron mass), with secondary inorganic aerosols (sulfate, ammonium, and nitrate) accounting for another 14%. K+ and Cl-, typical pyrogenic species, constituted only 2% of the mass. The aerosol chemical data were used to estimate mass emission fluxes for various aerosol components. For African savanna/grassland burning, the estimated emission flux of carbonaceous particles (particulate organic matter plus elemental carbon is 14 ± 1 Tg yr-1, and that of the nitrogen species (nitrate and ammonium) is 2 ± 2 Tg yr-1. For the flight segments in regional haze, the mean particle scattering coefficient at 550 nm was σs = 101 ± 56 Mm-1 and the mean particle absorption coefficient σa at 565 nm averaged 8 ± 5 Mm-1 (mean single scattering albedo of 0.93 ± 0.06 at 550 nm). The dry mass scattering efficiency αs, calculated from the linear regression of the mean scattering versus the estimated submicron mass, is estimated to be between 4.2 ± and 4.6 ± 0.6 m2 g-1, depending on the assumptions made in calculating the aerosol mass. The dependence of the scattering enhancement ratios Δσs/ΔCO on the distance from the burning regions suggests that the evolution of particle size with time influences the light scattering efficiency. Fresh smoke was sampled during a dedicated flight in the proximity and within the plume of an active biomass burning fire. Here the enhancement ratio with respect to CO of particles in the Aitken-size range (5-100 nm diameter) was ΔNAitken/ΔCO </w:instrText>
      </w:r>
      <w:r w:rsidRPr="0006648B">
        <w:rPr>
          <w:rFonts w:ascii="Cambria Math" w:hAnsi="Cambria Math" w:cs="Cambria Math"/>
          <w:lang w:eastAsia="en-GB"/>
        </w:rPr>
        <w:instrText>∼</w:instrText>
      </w:r>
      <w:r w:rsidRPr="0006648B">
        <w:rPr>
          <w:lang w:eastAsia="en-GB"/>
        </w:rPr>
        <w:instrText xml:space="preserve">25 cm-3 (STP) ppb-1. These particles were removed rapidly after emission, and they were not detectable in the regional haze. The enhancement ratio for accumulation mode particles (0.1-1 μm diameter) ΔNAcc/ΔCO was </w:instrText>
      </w:r>
      <w:r w:rsidRPr="0006648B">
        <w:rPr>
          <w:rFonts w:ascii="Cambria Math" w:hAnsi="Cambria Math" w:cs="Cambria Math"/>
          <w:lang w:eastAsia="en-GB"/>
        </w:rPr>
        <w:instrText>∼</w:instrText>
      </w:r>
      <w:r w:rsidRPr="0006648B">
        <w:rPr>
          <w:lang w:eastAsia="en-GB"/>
        </w:rPr>
        <w:instrText>26-30 cm-3 (STP) ppb-1 in young smoke, and 16 ± 3 cm-3 (STP) ppb-1 in aged haze, suggesting that the number concentration of accumulation mode particles was reduced by about 41% during ag…","author":[{"dropping-particle":"","family":"Formenti","given":"P.","non-dropping-particle":"","parse-names":false,"suffix":""},{"dropping-particle":"","family":"Elbert","given":"W.","non-dropping-particle":"","parse-names":false,"suffix":""},{"dropping-particle":"","family":"Maenhaut","given":"W.","non-dropping-particle":"","parse-names":false,"suffix":""},{"dropping-particle":"","family":"Haywood","given":"Jim M.","non-dropping-particle":"","parse-names":false,"suffix":""},{"dropping-particle":"","family":"Osborne","given":"S.","non-dropping-particle":"","parse-names":false,"suffix":""},{"dropping-particle":"","family":"Andreae","given":"M. O.","non-dropping-particle":"","parse-names":false,"suffix":""}],"container-title":"Journal of Geophysical Research D: Atmospheres","id":"ITEM-2","issue":"13","issued":{"date-parts":[["2003"]]},"page":"1-16","title":"Inorganic and carbonaceous aerosols during the Southern African Regional Science Initiative (SAFARI 2000) experiment: Chemical characteristics, physical properties, and emission data or smoke from African biomass burning","type":"article-journal","volume":"108"},"uris":["http://www.mendeley.com/documents/?uuid=9f8186f6-7b27-4751-a68f-799049337aa7"]},{"id":"ITEM-3","itemData":{"DOI":"10.5194/acp-5-827-2005","ISSN":"16807316","abstract":"Because of its wide coverage over much of the globe, biomass burning has been widely studied in the context of direct radiative forcing. Such study is warranted as smoke particles scatter and at times absorb solar radiation efficiently. Further, as much of what is known about smoke transport and impacts is based on remote sensing measurements, the optical properties of smoke particles have far reaching effects into numerous aspects of biomass burning studies. Global estimates of direct forcing have been widely varying, ranging from near zero to -1 W m-2. A significant part of this difference can be traced to varying assumptions on the optical properties of smoke. This manuscript is the third part of four examining biomass-burning emissions. Here we review and discuss the literature concerning measurement and modeling of optical properties of biomass-burning particles. These include available data from published sensitivity studies, field campaigns, and inversions from the Aerosol Robotic Network (AERONET) of Sun photometer sites. As a whole, optical properties reported in the literature are varied, reflecting both the dynamic nature of fires, variations in smoke aging processes and differences in measurement technique. We find that forward modeling or \"internal closure\" studies ultimately are of little help in resolving outstanding measurement issues due to the high degree of degeneracy in solutions when using \"reasonable\" input parameters. This is particularly notable with respect to index of refraction and the treatment of black carbon. Consequently, previous claims of column closure may in fact be more ambiguous. Differences between in situ and retrieved ω0 values have implications for estimates of mass scattering and mass absorption efficiencies. In this manuscript we review and discuss this community dataset. Strengths and lapses are pointed out, future research topics are prioritized, and best estimates and uncertainties of key smoke particle parameters are provided. © 2005 Author(s). This work is licensed under a Creative Commons License.","author":[{"dropping-particle":"","family":"Reid","given":"J. S.","non-dropping-particle":"","parse-names":false,"suffix":""},{"dropping-particle":"","family":"Eck","given":"T. F.","non-dropping-particle":"","parse-names":false,"suffix":""},{"dropping-particle":"","family":"Christopher","given":"S. A.","non-dropping-particle":"","parse-names":false,"suffix":""},{"dropping-particle":"","family":"Koppmann","given":"R.","non-dropping-particle":"","parse-names":false,"suffix":""},{"dropping-particle":"","family":"Dubovik","given":"O.","non-dropping-particle":"","parse-names":false,"suffix":""},{"dropping-particle":"","family":"Eleuterio","given":"D P","non-dropping-particle":"","parse-names":false,"suffix":""},{"dropping-particle":"","family":"Holben","given":"B.","non-dropping-particle":"","parse-names":false,"suffix":""},{"dropping-particle":"","family":"Reid","given":"E. A.","non-dropping-particle":"","parse-names":false,"suffix":""},{"dropping-particle":"","family":"Zhang","given":"J.","non-dropping-particle":"","parse-names":false,"suffix":""}],"container-title":"Atmospheric Chemistry and Physics","id":"ITEM-3","issue":"3","issued":{"date-parts":[["2005"]]},"page":"827-849","title":"A review of biomass burning emissions part III: Intensive optical properties of biomass burning particles","type":"article-journal","volume":"5"},"uris":["http://www.mendeley.com/documents/?uuid=bf463266-1144-42e6-89f3-ac50815458fc"]}],"mendeley":{"formattedCitation":"(Chin et al., 2002; Formenti et al., 2003; Reid et al., 2005)","plainTextFormattedCitation":"(Chin et al., 2002; Formenti et al., 2003; Reid et al., 2005)","previouslyFormattedCitation":"(Chin et al., 2002; Formenti et al., 2003; Reid et al., 2005)"},"properties":{"noteIndex":0},"schema":"https://github.com/citation-style-language/schema/raw/master/csl-citation.json"}</w:instrText>
      </w:r>
      <w:r w:rsidRPr="0006648B">
        <w:rPr>
          <w:lang w:eastAsia="en-GB"/>
        </w:rPr>
        <w:fldChar w:fldCharType="separate"/>
      </w:r>
      <w:r w:rsidRPr="0006648B">
        <w:rPr>
          <w:noProof/>
          <w:lang w:eastAsia="en-GB"/>
        </w:rPr>
        <w:t>(Chin et al., 2002; Formenti et al., 2003; Reid et al., 2005)</w:t>
      </w:r>
      <w:r w:rsidRPr="0006648B">
        <w:rPr>
          <w:lang w:eastAsia="en-GB"/>
        </w:rPr>
        <w:fldChar w:fldCharType="end"/>
      </w:r>
      <w:r w:rsidRPr="0006648B">
        <w:rPr>
          <w:lang w:eastAsia="en-GB"/>
        </w:rPr>
        <w:t xml:space="preserve">. Direct use of satellite TCCO retrievals to derive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CO</m:t>
            </m:r>
          </m:sup>
        </m:sSubSup>
      </m:oMath>
      <w:r w:rsidRPr="0006648B">
        <w:rPr>
          <w:lang w:eastAsia="en-GB"/>
        </w:rPr>
        <w:t xml:space="preserve"> removes this uncertainty source from FREM-derived estimates of trace gas emissions coming from the satellite FRP retrievals.</w:t>
      </w:r>
    </w:p>
    <w:p w14:paraId="135ECDB4" w14:textId="7FE522D3" w:rsidR="00F814B9" w:rsidRPr="0006648B" w:rsidRDefault="00F814B9" w:rsidP="00F814B9">
      <w:pPr>
        <w:pStyle w:val="Heading1"/>
        <w:rPr>
          <w:lang w:eastAsia="en-GB"/>
        </w:rPr>
      </w:pPr>
      <w:r>
        <w:rPr>
          <w:lang w:eastAsia="en-GB"/>
        </w:rPr>
        <w:t>Methodology</w:t>
      </w:r>
    </w:p>
    <w:p w14:paraId="37062C76" w14:textId="77777777" w:rsidR="00F814B9" w:rsidRPr="0006648B" w:rsidRDefault="00F814B9" w:rsidP="00F814B9">
      <w:pPr>
        <w:pStyle w:val="Heading2"/>
        <w:rPr>
          <w:lang w:eastAsia="en-GB"/>
        </w:rPr>
      </w:pPr>
      <w:r w:rsidRPr="0006648B">
        <w:rPr>
          <w:lang w:eastAsia="en-GB"/>
        </w:rPr>
        <w:t>FRP and CO Datasets</w:t>
      </w:r>
    </w:p>
    <w:p w14:paraId="02E47BF2" w14:textId="6F896BD6" w:rsidR="00F814B9" w:rsidRDefault="00F814B9" w:rsidP="00F814B9">
      <w:pPr>
        <w:rPr>
          <w:lang w:eastAsia="en-GB"/>
        </w:rPr>
      </w:pPr>
      <w:r w:rsidRPr="0006648B">
        <w:rPr>
          <w:lang w:eastAsia="en-GB"/>
        </w:rPr>
        <w:t xml:space="preserve">Africa is the most fire affected continent on the planet </w:t>
      </w:r>
      <w:r w:rsidRPr="0006648B">
        <w:rPr>
          <w:lang w:eastAsia="en-GB"/>
        </w:rPr>
        <w:fldChar w:fldCharType="begin" w:fldLock="1"/>
      </w:r>
      <w:r w:rsidRPr="0006648B">
        <w:rPr>
          <w:lang w:eastAsia="en-GB"/>
        </w:rPr>
        <w:instrText>ADDIN CSL_CITATION {"citationItems":[{"id":"ITEM-1","itemData":{"DOI":"10.5194/essd-2016-62","abstract":"Climate, land use, and other anthropogenic and natural drivers have the potential to influence fire dynamics in many regions. To develop a mechanistic understanding of the changing role of these drivers and their impact on atmospheric composition, long term fire records are needed that fuse information from different satellite and in-situ data streams. Here we describe the fourth version of the Global Fire Emissions Database (GFED) and quantify global fire emissions patterns during 1997&amp;ndash;2015. The modeling system, based on the Carnegie-Ames-Stanford-Approach (CASA) biogeochemical model, has several modifications from the previous version and uses higher quality input datasets. Significant upgrades include: 1) new burned area estimates with contributions from small fires, 2) a revised fuel consumption parameterization optimized using field observations, 3) modifications that improve the representation of fuel consumption in frequently burning landscapes, and 4) fire severity estimates that better represent continental differences in burning processes across boreal regions of North America and Eurasia. The new version has a higher spatial resolution (0.25°) and uses a different set of emission factors that separately resolves trace gas and aerosol emissions from temperate and boreal forest ecosystems. Global mean carbon emissions using the burned area dataset with small fires (GFED4s) were 2.2 x 1015 grams carbon per year (Pg&amp;thinsp;C&amp;thinsp;yr-1) during 1997&amp;ndash;2015, with a maximum in 1997 (3.0&amp;thinsp;Pg&amp;thinsp;C&amp;thinsp;yr-1) and minimum in 2013 (1.8&amp;thinsp;Pg&amp;thinsp;C&amp;thinsp;yr-1). These estimates were 11&amp;thinsp;% higher than our previous estimates (GFED3) during 1997&amp;ndash;2011, when the two datasets overlapped. This increase was the result of a substantial increase in burned area (37&amp;thinsp;%), mostly due to the inclusion of small fires, and a modest decrease in mean fuel consumption (–19&amp;thinsp;%) to better match estimates from field studies, primarily in savannas and grasslands. For trace gas and aerosol emissions, differences between GFED4s and GFED3 were often larger due to the use of revised emission factors. If small fire burned area was excluded (GFED4 without the \"s\" for small fires), average emissions were 1.5&amp;thinsp;Pg&amp;thinsp;C&amp;thinsp;yr-1. The addition of small fires had the largest impact on emissions in temperate North America, Central America, Europe, and temperate Asia. Our improved dataset provides an internally consistent set …","author":[{"dropping-particle":"","family":"Werf","given":"Guido R.","non-dropping-particle":"van der","parse-names":false,"suffix":""},{"dropping-particle":"","family":"Randerson","given":"J. T.","non-dropping-particle":"","parse-names":false,"suffix":""},{"dropping-particle":"","family":"Giglio","given":"L.","non-dropping-particle":"","parse-names":false,"suffix":""},{"dropping-particle":"","family":"Leeuwen","given":"T. T.","non-dropping-particle":"Van","parse-names":false,"suffix":""},{"dropping-particle":"","family":"Chen","given":"Y.","non-dropping-particle":"","parse-names":false,"suffix":""},{"dropping-particle":"","family":"Rogers","given":"B. M.","non-dropping-particle":"","parse-names":false,"suffix":""},{"dropping-particle":"","family":"Mu","given":"M.","non-dropping-particle":"","parse-names":false,"suffix":""},{"dropping-particle":"","family":"Marle","given":"Margreet J. E.","non-dropping-particle":"van","parse-names":false,"suffix":""},{"dropping-particle":"","family":"Morton","given":"D. C.","non-dropping-particle":"","parse-names":false,"suffix":""},{"dropping-particle":"","family":"Collatz","given":"G. J.","non-dropping-particle":"","parse-names":false,"suffix":""},{"dropping-particle":"","family":"Yokelson","given":"R. J.","non-dropping-particle":"","parse-names":false,"suffix":""},{"dropping-particle":"","family":"Kasibhatla","given":"P. S.","non-dropping-particle":"","parse-names":false,"suffix":""}],"container-title":"Earth System Science Data Discussions","id":"ITEM-1","issued":{"date-parts":[["2017"]]},"page":"1-43","title":"Global fire emissions estimates during 1997-2016","type":"article-journal"},"uris":["http://www.mendeley.com/documents/?uuid=5959495c-8272-4aac-8106-64c71489f617"]}],"mendeley":{"formattedCitation":"(van der Werf et al., 2017)","plainTextFormattedCitation":"(van der Werf et al., 2017)","previouslyFormattedCitation":"(van der Werf et al., 2017)"},"properties":{"noteIndex":0},"schema":"https://github.com/citation-style-language/schema/raw/master/csl-citation.json"}</w:instrText>
      </w:r>
      <w:r w:rsidRPr="0006648B">
        <w:rPr>
          <w:lang w:eastAsia="en-GB"/>
        </w:rPr>
        <w:fldChar w:fldCharType="separate"/>
      </w:r>
      <w:r w:rsidRPr="0006648B">
        <w:rPr>
          <w:noProof/>
          <w:lang w:eastAsia="en-GB"/>
        </w:rPr>
        <w:t>(van der Werf et al., 2017)</w:t>
      </w:r>
      <w:r w:rsidRPr="0006648B">
        <w:rPr>
          <w:lang w:eastAsia="en-GB"/>
        </w:rPr>
        <w:fldChar w:fldCharType="end"/>
      </w:r>
      <w:r w:rsidRPr="0006648B">
        <w:rPr>
          <w:lang w:eastAsia="en-GB"/>
        </w:rPr>
        <w:t xml:space="preserve">, and to derive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CO</m:t>
            </m:r>
          </m:sup>
        </m:sSubSup>
      </m:oMath>
      <w:r w:rsidRPr="0006648B">
        <w:rPr>
          <w:lang w:eastAsia="en-GB"/>
        </w:rPr>
        <w:t xml:space="preserve">we focused on matchup fires observed across Africa’s fire-affected biomes by the geostationary Meteosat SEVIRI instrument and by the polar-orbiting Sentinel-5P TROPOMI sensor. The Meteosat FRP-PIXEL product is generated every 15-minutes from SEVIRI observations and issued in near real-time by the EUMETSAT LSA SAF </w:t>
      </w:r>
      <w:r w:rsidRPr="0006648B">
        <w:rPr>
          <w:lang w:eastAsia="en-GB"/>
        </w:rPr>
        <w:fldChar w:fldCharType="begin" w:fldLock="1"/>
      </w:r>
      <w:r w:rsidRPr="0006648B">
        <w:rPr>
          <w:lang w:eastAsia="en-GB"/>
        </w:rPr>
        <w:instrText>ADDIN CSL_CITATION {"citationItems":[{"id":"ITEM-1","itemData":{"DOI":"10.5194/acp-15-13217-2015","ISSN":"16807324","abstract":"&lt;p&gt;Characterizing changes in landscape fire activity at better than hourly temporal resolution is achievable using thermal observations of actively burning fires made from geostationary Earth Observation (EO) satellites. Over the last decade or more, a series of research and/or operational \"active fire\" products have been developed from geostationary EO data, often with the aim of supporting biomass burning fuel consumption and trace gas and aerosol emission calculations. Such Fire Radiative Power (FRP) products are generated operationally from Meteosat by the Land Surface Analysis Satellite Applications Facility (LSA SAF) and are available freely every 15 min in both near-real-time and archived form. These products map the location of actively burning fires and characterize their rates of thermal radiative energy release (FRP), which is believed proportional to rates of biomass consumption and smoke emission. The FRP-PIXEL product contains the full spatio-temporal resolution FRP data set derivable from the SEVIRI (Spinning Enhanced Visible and Infrared Imager) imager onboard Meteosat at a 3 km spatial sampling distance (decreasing away from the west African sub-satellite point), whilst the FRP-GRID product is an hourly summary at 5° grid resolution that includes simple bias adjustments for meteorological cloud cover and regional underestimation of FRP caused primarily by underdetection of low FRP fires. Here we describe the enhanced geostationary Fire Thermal Anomaly (FTA) detection algorithm used to deliver these products and detail the methods used to generate the atmospherically corrected FRP and per-pixel uncertainty metrics. Using SEVIRI scene simulations and real SEVIRI data, including from a period of Meteosat-8 \"special operations\", we describe certain sensor and data pre-processing characteristics that influence SEVIRI's active fire detection and FRP measurement capability, and use these to specify parameters in the FTA algorithm and to make recommendations for the forthcoming Meteosat Third Generation operations in relation to active fire measures. We show that the current SEVIRI FTA algorithm is able to discriminate actively burning fires covering down to 10&lt;sup&gt;&amp;minus;4&lt;/sup&gt; of a pixel and that it appears more sensitive to fire than other algorithms used to generate many widely exploited active fire products. Finally, we briefly illustrate the information contained within the current Meteosat FRP-PIXEL and FRP-GRID products, providing exam…","author":[{"dropping-particle":"","family":"Wooster","given":"Martin J.","non-dropping-particle":"","parse-names":false,"suffix":""},{"dropping-particle":"","family":"Roberts","given":"G.","non-dropping-particle":"","parse-names":false,"suffix":""},{"dropping-particle":"","family":"Freeborn","given":"P. H.","non-dropping-particle":"","parse-names":false,"suffix":""},{"dropping-particle":"","family":"Xu","given":"Weidong","non-dropping-particle":"","parse-names":false,"suffix":""},{"dropping-particle":"","family":"Govaerts","given":"Y.","non-dropping-particle":"","parse-names":false,"suffix":""},{"dropping-particle":"","family":"Beeby","given":"R.","non-dropping-particle":"","parse-names":false,"suffix":""},{"dropping-particle":"","family":"He","given":"J.","non-dropping-particle":"","parse-names":false,"suffix":""},{"dropping-particle":"","family":"Lattanzio","given":"A.","non-dropping-particle":"","parse-names":false,"suffix":""},{"dropping-particle":"","family":"Fisher","given":"Daniel","non-dropping-particle":"","parse-names":false,"suffix":""},{"dropping-particle":"","family":"Mullen","given":"R.","non-dropping-particle":"","parse-names":false,"suffix":""}],"container-title":"Atmospheric Chemistry and Physics","id":"ITEM-1","issue":"22","issued":{"date-parts":[["2015"]]},"page":"13217-13239","title":"LSA SAF Meteosat FRP products-Part 1: Algorithms, product contents, and analysis","type":"article-journal","volume":"15"},"uris":["http://www.mendeley.com/documents/?uuid=7d2cfd8c-d049-474e-ae43-a64c06d33531"]}],"mendeley":{"formattedCitation":"(Wooster et al., 2015)","manualFormatting":"(","plainTextFormattedCitation":"(Wooster et al., 2015)","previouslyFormattedCitation":"(Wooster et al., 2015)"},"properties":{"noteIndex":0},"schema":"https://github.com/citation-style-language/schema/raw/master/csl-citation.json"}</w:instrText>
      </w:r>
      <w:r w:rsidRPr="0006648B">
        <w:rPr>
          <w:lang w:eastAsia="en-GB"/>
        </w:rPr>
        <w:fldChar w:fldCharType="separate"/>
      </w:r>
      <w:r w:rsidRPr="0006648B">
        <w:rPr>
          <w:noProof/>
          <w:lang w:eastAsia="en-GB"/>
        </w:rPr>
        <w:t>(</w:t>
      </w:r>
      <w:r w:rsidRPr="0006648B">
        <w:rPr>
          <w:lang w:eastAsia="en-GB"/>
        </w:rPr>
        <w:fldChar w:fldCharType="end"/>
      </w:r>
      <w:hyperlink r:id="rId10" w:history="1">
        <w:r w:rsidRPr="0006648B">
          <w:rPr>
            <w:rStyle w:val="Hyperlink"/>
            <w:lang w:eastAsia="en-GB"/>
          </w:rPr>
          <w:t>https://landsaf.ipma.pt/en/data/catalogue/</w:t>
        </w:r>
      </w:hyperlink>
      <w:r w:rsidRPr="0006648B">
        <w:rPr>
          <w:lang w:eastAsia="en-GB"/>
        </w:rPr>
        <w:t>), whilst daily 7 km spatial resolution TROPOMI total column carbon monoxide (TCCO) data can be downloaded from Sentinel-5P Pre-Operations Data Hub (</w:t>
      </w:r>
      <w:hyperlink r:id="rId11" w:history="1">
        <w:r w:rsidRPr="0006648B">
          <w:rPr>
            <w:rStyle w:val="Hyperlink"/>
            <w:lang w:eastAsia="en-GB"/>
          </w:rPr>
          <w:t>https://scihub.copernicus.eu/</w:t>
        </w:r>
      </w:hyperlink>
      <w:r w:rsidRPr="0006648B">
        <w:rPr>
          <w:lang w:eastAsia="en-GB"/>
        </w:rPr>
        <w:t>).</w:t>
      </w:r>
    </w:p>
    <w:p w14:paraId="05FAD812" w14:textId="77777777" w:rsidR="00F814B9" w:rsidRPr="0006648B" w:rsidRDefault="00F814B9" w:rsidP="00F814B9">
      <w:pPr>
        <w:rPr>
          <w:lang w:eastAsia="en-GB"/>
        </w:rPr>
      </w:pPr>
    </w:p>
    <w:p w14:paraId="1273948F" w14:textId="6CC5C03D" w:rsidR="00F814B9" w:rsidRPr="0006648B" w:rsidRDefault="00F814B9" w:rsidP="00F814B9">
      <w:pPr>
        <w:rPr>
          <w:lang w:eastAsia="en-GB"/>
        </w:rPr>
      </w:pPr>
      <w:r w:rsidRPr="0006648B">
        <w:rPr>
          <w:lang w:eastAsia="en-GB"/>
        </w:rPr>
        <w:t xml:space="preserve">Under cloud-free conditions, which predominate during African fire seasons, the FRP-PIXEL product provides almost continuous landscape fire observations. The coarser pixel size of geostationary observations mean they have a higher minimum FRP detection limit than do polar-orbiting FRP datasets such as those from MODIS and VIIRS </w:t>
      </w:r>
      <w:r w:rsidRPr="0006648B">
        <w:rPr>
          <w:lang w:eastAsia="en-GB"/>
        </w:rPr>
        <w:fldChar w:fldCharType="begin" w:fldLock="1"/>
      </w:r>
      <w:r w:rsidRPr="0006648B">
        <w:rPr>
          <w:lang w:eastAsia="en-GB"/>
        </w:rPr>
        <w:instrText xml:space="preserve">ADDIN CSL_CITATION {"citationItems":[{"id":"ITEM-1","itemData":{"DOI":"10.1029/2005JD006018","ISBN":"2156-2202","ISSN":"01480227","abstract":"Southern African wildfires are a globally significant source of trace gases and aerosols. Estimates of southern African wildfire fuel consumption have varied from hundreds to thousands of teragrams (Tg), and better‐constrained estimates are required to properly assess the effects of the pollutant emissions. A new approach for providing such estimates is via remote sensing observations of fire radiative power (FRP), a variable proportional to the rate of fuel consumption. The launch of the SEVIRI radiometer onboard the geostationary Meteosat‐8 platform presents a unique opportunity to monitor FRP at 15‐min intervals, allowing analysis of the complete diurnal cycle of biomass burning and calculation of the total fire radiative energy. Here we present the first FRP retrievals from SEVIRI and compare them to those derived from near‐coincident MODIS overpasses. Strong agreement is achieved on a per‐fire basis (r2 = 0.83, n = 139, p &lt; 0.0001), although at the regional scale SEVIRI typically underestimates FRP with respect to MODIS due primarily to its inability to confidently detect fire pixels with FRP &lt; </w:instrText>
      </w:r>
      <w:r w:rsidRPr="0006648B">
        <w:rPr>
          <w:rFonts w:ascii="Cambria Math" w:hAnsi="Cambria Math" w:cs="Cambria Math"/>
          <w:lang w:eastAsia="en-GB"/>
        </w:rPr>
        <w:instrText>∼</w:instrText>
      </w:r>
      <w:r w:rsidRPr="0006648B">
        <w:rPr>
          <w:lang w:eastAsia="en-GB"/>
        </w:rPr>
        <w:instrText xml:space="preserve">100 MW. Using relationships developed during ground‐based experiments, SEVIRI‐derived FRP measures are converted into estimates of the rate and total quantity of biomass combusted in southern Africa. During a 4.5 day monitoring period, and based on only the observed FRP recorded by SEVIRI, we infer that as a minimum estimate, peak combustion rates reached 50 tons/s and a total of 3.2 Tg of fuel was burnt in southern Africa. While provisional, we calculate that these figures maybe potentially increased upward by a factor of </w:instrText>
      </w:r>
      <w:r w:rsidRPr="0006648B">
        <w:rPr>
          <w:rFonts w:ascii="Cambria Math" w:hAnsi="Cambria Math" w:cs="Cambria Math"/>
          <w:lang w:eastAsia="en-GB"/>
        </w:rPr>
        <w:instrText>∼</w:instrText>
      </w:r>
      <w:r w:rsidRPr="0006648B">
        <w:rPr>
          <w:lang w:eastAsia="en-GB"/>
        </w:rPr>
        <w:instrText>3 to account for atmospheric absorption of the upwelling radiation and for fires that were potentially cloud covered or too weakly emitting to be detected by the geostationary imager. The new tool of SEVIRI‐derived FRP provides an insight into biomass burning on the African continent at a hitherto unobtainable temporal frequency, highly suited to the linking of pollutant emissions estimates to models of atmospheric transport.","author":[{"dropping-particle":"","family":"Roberts","given":"G.","non-dropping-particle":"","parse-names":false,"suffix":""},{"dropping-particle":"","family":"Wooster","given":"Martin J.","non-dropping-particle":"","parse-names":false,"suffix":""},{"dropping-particle":"","family":"Perry","given":"G. L.W.","non-dropping-particle":"","parse-names":false,"suffix":""},{"dropping-particle":"","family":"Drake","given":"N.","non-dropping-particle":"","parse-names":false,"suffix":""},{"dropping-particle":"","family":"Rebelo","given":"L. M.","non-dropping-particle":"","parse-names":false,"suffix":""},{"dropping-particle":"","family":"Dipotso","given":"F.","non-dropping-particle":"","parse-names":false,"suffix":""}],"container-title":"Journal of Geophysical Research Atmospheres","id":"ITEM-1","issue":"21","issued":{"date-parts":[["2005"]]},"page":"1-19","title":"Retrieval of biomass combustion rates and totals from fire radiative power observations: Application to southern Africa using geostationary SEVIRI imagery","type":"article-journal","volume":"110"},"uris":["http://www.mendeley.com/documents/?uuid=bcf21126-459f-423c-aed0-00b9aa14a42b"]},{"id":"ITEM-2","itemData":{"DOI":"10.5194/acp-15-13241-2015","ISSN":"16807324","abstract":"Characterising the dynamics of landscape-scale wildfires at very high temporal resolutions is best achieved using observations from Earth Observation (EO) sensors mounted onboard geostationary satellites. As a result, a number of operational active fire products have been developed from the data of such sensors. An example of which are the Fire Radiative Power (FRP) products, the FRP-PIXEL and FRP-GRID products, generated by the Land Surface Analysis Satellite Applications Facility (LSA SAF) from imagery collected by the Spinning Enhanced Visible and Infrared Imager (SEVIRI) onboard the Meteosat Second Generation (MSG) series of geostationary EO satellites. The processing chain developed to deliver these FRP products detects SEVIRI pixels containing actively burning fires and characterises their FRP output across four geographic regions covering Europe, part of South America and Northern and Southern Africa. The FRP-PIXEL product contains the highest spatial and temporal resolution FRP data set, whilst the FRP-GRID product contains a spatiooral summary that includes bias adjustments for cloud cover and the non-detection of low FRP fire pixels. Here we evaluate these two products against active fire data collected by the Moderate Resolution Imaging Spectroradiometer (MODIS) and compare the results to those for three alternative active fire products derived from SEVIRI imagery. The FRP-PIXEL product is shown to detect a substantially greater number of active fire pixels than do alternative SEVIRI-based products, and comparison to MODIS on a per-fire basis indicates a strong agreement and low bias in terms of FRP values. However, low FRP fire pixels remain undetected by SEVIRI, with errors of active fire pixel detection commission and omission compared to MODIS ranging between 9-13 % and 65-77 % respectively in Africa. Higher errors of omission result in greater underestimation of regional FRP totals relative to those derived from simultaneously collected MODIS data, ranging from 35 % over the Northern Africa region to 89 % over the European region. High errors of active fire omission and FRP underestimation are found over Europe and South America and result from SEVIRI's larger pixel area over these regions. An advantage of using FRP for characterising wildfire emissions is the ability to do so very frequently and in near-real time (NRT). To illustrate the potential of this approach, wildfire fuel consumption rates derived from the SEVIRI FRP-PIXEL produc…","author":[{"dropping-particle":"","family":"Roberts","given":"G.","non-dropping-particle":"","parse-names":false,"suffix":""},{"dropping-particle":"","family":"Wooster","given":"Martin J.","non-dropping-particle":"","parse-names":false,"suffix":""},{"dropping-particle":"","family":"Xu","given":"Weidong","non-dropping-particle":"","parse-names":false,"suffix":""},{"dropping-particle":"","family":"Freeborn","given":"P. H.","non-dropping-particle":"","parse-names":false,"suffix":""},{"dropping-particle":"","family":"Morcrette","given":"J. J.","non-dropping-particle":"","parse-names":false,"suffix":""},{"dropping-particle":"","family":"Jones","given":"L.","non-dropping-particle":"","parse-names":false,"suffix":""},{"dropping-particle":"","family":"Benedetti","given":"A.","non-dropping-particle":"","parse-names":false,"suffix":""},{"dropping-particle":"","family":"He","given":"J.","non-dropping-particle":"","parse-names":false,"suffix":""},{"dropping-particle":"","family":"Fisher","given":"Daniel","non-dropping-particle":"","parse-names":false,"suffix":""},{"dropping-particle":"","family":"Kaiser","given":"J. W.","non-dropping-particle":"","parse-names":false,"suffix":""}],"container-title":"Atmospheric Chemistry and Physics","id":"ITEM-2","issue":"22","issued":{"date-parts":[["2015"]]},"page":"13241-13267","title":"LSA SAF Meteosat FRP products-Part 2: Evaluation and demonstration for use in the Copernicus Atmosphere Monitoring Service (CAMS)","type":"article-journal","volume":"15"},"uris":["http://www.mendeley.com/documents/?uuid=b84af7e2-d96a-46e2-ae03-31446c3d6514"]}],"mendeley":{"formattedCitation":"(Roberts et al., 2005, 2015)","plainTextFormattedCitation":"(Roberts et al., 2005, 2015)","previouslyFormattedCitation":"(Roberts et al., 2005, 2015)"},"properties":{"noteIndex":0},"schema":"https://github.com/citation-style-language/schema/raw/master/csl-citation.json"}</w:instrText>
      </w:r>
      <w:r w:rsidRPr="0006648B">
        <w:rPr>
          <w:lang w:eastAsia="en-GB"/>
        </w:rPr>
        <w:fldChar w:fldCharType="separate"/>
      </w:r>
      <w:r w:rsidRPr="0006648B">
        <w:rPr>
          <w:noProof/>
          <w:lang w:eastAsia="en-GB"/>
        </w:rPr>
        <w:t>(Roberts et al., 2005, 2015)</w:t>
      </w:r>
      <w:r w:rsidRPr="0006648B">
        <w:rPr>
          <w:lang w:eastAsia="en-GB"/>
        </w:rPr>
        <w:fldChar w:fldCharType="end"/>
      </w:r>
      <w:r w:rsidRPr="0006648B">
        <w:rPr>
          <w:lang w:eastAsia="en-GB"/>
        </w:rPr>
        <w:t xml:space="preserve">. However, the AFs detectable in the geostationary FRP products still remain significantly smaller in terms of pixel area coverage (e.g. down to perhaps 0.01% of the pixel) than the minimum burned area detectable in the MODIS burned area products - which are the most common data source of ‘bottom-up’ fire emission estimation approaches </w:t>
      </w:r>
      <w:r w:rsidRPr="0006648B">
        <w:rPr>
          <w:lang w:eastAsia="en-GB"/>
        </w:rPr>
        <w:fldChar w:fldCharType="begin" w:fldLock="1"/>
      </w:r>
      <w:r w:rsidR="00802648">
        <w:rPr>
          <w:lang w:eastAsia="en-GB"/>
        </w:rPr>
        <w:instrText>ADDIN CSL_CITATION {"citationItems":[{"id":"ITEM-1","itemData":{"DOI":"10.1109/JSTARS.2009.2027443","ISBN":"1939-1404","ISSN":"1939-1404","abstract":"Recently, global biomass-burning research has grown from what was primarily a climate field to include a vibrant air quality observation and forecasting community. While new fire monitoring systems are based on fundamental Earth Systems Science (ESS) research, adaptation to the forecasting problem requires special procedures and simplifications. In a reciprocal manner, results from the air quality research community have contributed scientifically to basic ESS. To help exploit research and data products in climate, ESS, meteorology and air quality biomass burning communities, the joint Navy, NASA, NOAA, and University Fire Locating and Modeling of Burning Emissions (FLAMBE) program was formed in 1999. Based upon the operational NOAA/NESDIS Wild-Fire Automated Biomass Burning Algorithm (WF_ABBA) and the near real time University of Maryland/NASA MODIS fire products coupled to the operational Navy Aerosol Analysis and Prediction System (NAAPS) transport model, FLAMBE is a combined ESS and operational system to study the nature of smoke particle emissions and transport at the synoptic to continental scales. In this paper, we give an overview of the FLAMBE system and present fundamental metrics on emission and transport patterns of smoke. We also provide examples on regional smoke transport mechanisms and demonstrate that MODIS optical depth data assimilation provides significant variance reduction against observations. Using FLAMBE as a context, throughout the paper we discuss observability issues surrounding the biomass burning system and the subsequent propagation of error. Current indications are that regional particle emissions estimates still have integer factors of uncertainty.","author":[{"dropping-particle":"","family":"Reid","given":"J. S.","non-dropping-particle":"","parse-names":false,"suffix":""},{"dropping-particle":"","family":"Hyer","given":"Edward J.","non-dropping-particle":"","parse-names":false,"suffix":""},{"dropping-particle":"","family":"Prins","given":"Elaine","non-dropping-particle":"","parse-names":false,"suffix":""},{"dropping-particle":"","family":"Westphal","given":"Douglas L.","non-dropping-particle":"","parse-names":false,"suffix":""},{"dropping-particle":"","family":"Zhang","given":"Jianglong","non-dropping-particle":"","parse-names":false,"suffix":""},{"dropping-particle":"","family":"Wang","given":"Jun","non-dropping-particle":"","parse-names":false,"suffix":""},{"dropping-particle":"","family":"Christopher","given":"S. A.","non-dropping-particle":"","parse-names":false,"suffix":""},{"dropping-particle":"","family":"Curtis","given":"Cynthia A.","non-dropping-particle":"","parse-names":false,"suffix":""},{"dropping-particle":"","family":"Schmidt","given":"Christopher C.","non-dropping-particle":"","parse-names":false,"suffix":""},{"dropping-particle":"","family":"Eleuterio","given":"D P","non-dropping-particle":"","parse-names":false,"suffix":""},{"dropping-particle":"","family":"Richardson","given":"Kim A.","non-dropping-particle":"","parse-names":false,"suffix":""},{"dropping-particle":"","family":"Hoffman","given":"Jay","non-dropping-particle":"","parse-names":false,"suffix":""}],"container-title":"IEEE Journal of Selected Topics in Applied Earth Observations and Remote Sensing","id":"ITEM-1","issue":"3","issued":{"date-parts":[["2009"]]},"page":"144-162","title":"Global monitoring and forecasting of biomass-burning smoke: Description of and lessons from the fire Locating and Modeling of Burning Emissions (FLAMBE) program","type":"article-journal","volume":"2"},"uris":["http://www.mendeley.com/documents/?uuid=6a54d051-3e5c-49b8-b21d-ac06932e5ba2"]},{"id":"ITEM-2","itemData":{"DOI":"10.1029/2008JD011188","ISBN":"0148-0227","ISSN":"01480227","abstract":"Biomass burning is the main global source of fine primary carbonaceous aerosols in the form of organic carbon (OC) and black carbon (BC). We present an approach to estimate biomass burning aerosol emissions based on the measurement of radiative energy released during combustion.We make use of both Aqua and Terra MODIS observations to estimate the fire radiative energy using a simple model to parameterize the fire diurnal cycle based on the long-term ratio between Terra and Aqua MODIS FRP. The parameterization is developed using cases of frequent (up to 12 times daily) MODIS observations, geostationary data from SEVIRI, and precessing observations from TRMM VIRS. FRE-based emission coefficients for the organic and black carbon (OCBC) component of fine mode aerosols are computed from multiple regions encompassing grassland/savanna, tropical forest, and extratropical forest biomes using OCBC emission estimates derived from the MODIS fine mode aerosol product and an inverse aerosol transport model. The values of emission coefficients for OCBC retrieved were 2.7 ± 0.3 g/MJ for grassland/savanna, 8.6 ± 0.8 g/MJ for tropical forest, and 14.4 ± 0.8 g/MJ for extratropical forest. The FRE monthly data are then used to estimate OCBC emissions from biomass burning on a global basis. For 2001 to 2007, our annual estimates are comparable to previously published values. According to our estimate, the OCBC emissions are the largest for 2003 (18.8 Tg), roughly 20% above average and primarily driven by wildland fires in the Lake Baikal region (Russia).","author":[{"dropping-particle":"","family":"Vermote","given":"Eric","non-dropping-particle":"","parse-names":false,"suffix":""},{"dropping-particle":"","family":"Ellicott","given":"Evan","non-dropping-particle":"","parse-names":false,"suffix":""},{"dropping-particle":"","family":"Dubovik","given":"O.","non-dropping-particle":"","parse-names":false,"suffix":""},{"dropping-particle":"","family":"Lapyonok","given":"Tatyana","non-dropping-particle":"","parse-names":false,"suffix":""},{"dropping-particle":"","family":"Chin","given":"Mian","non-dropping-particle":"","parse-names":false,"suffix":""},{"dropping-particle":"","family":"Giglio","given":"L.","non-dropping-particle":"","parse-names":false,"suffix":""},{"dropping-particle":"","family":"Roberts","given":"G.","non-dropping-particle":"","parse-names":false,"suffix":""}],"container-title":"Journal of Geophysical Research Atmospheres","id":"ITEM-2","issue":"18","issued":{"date-parts":[["2009"]]},"page":"1-22","title":"An approach to estimate global biomass burning emissions of organic and black carbon from MODIS fire radiative power","type":"article-journal","volume":"114"},"uris":["http://www.mendeley.com/documents/?uuid=0c6010b7-1696-4d24-bd84-7d86dbb5a6fc"]},{"id":"ITEM-3","itemData":{"DOI":"10.5194/bgd-11-8115-2014","ISSN":"1810-6285","abstract":"Abstract. Landscape fires show large variability in the amount of biomass or fuel consumed per unit area burned. These fuel consumption (FC) rates depend on the biomass available to burn and the fraction of the biomass that is actually combusted, and can be combined with estimates of area burned to assess emissions. While burned area can be detected from space and estimates are becoming more reliable due to improved algorithms and sensors, FC rates are either modeled or taken selectively from the literature. We compiled the peer-reviewed literature on FC rates for various biomes and fuel categories to better understand FC rates and variability, and to provide a~database that can be used to constrain biogeochemical models with fire modules. We compiled in total 76 studies covering 10 biomes including savanna (15 studies, average FC of 4.6 t DM (dry matter) ha−1), tropical forest (n = 19, FC = 126), temperate forest (n = 11, FC = 93), boreal forest (n = 16, FC = 39), pasture (n = 6, FC = 28), crop residue (n = 4, FC = 6.5), chaparral (n = 2, FC = 32), tropical peatland (n = 4, FC = 314), boreal peatland (n = 2, FC = 42), and tundra (n = 1, FC = 40). Within biomes the regional variability in the number of measurements was sometimes large, with e.g. only 3 measurement locations in boreal Russia and 35 sites in North America. Substantial regional differences were found within the defined biomes: for example FC rates of temperate pine forests in the USA were 38% higher than Australian forests dominated by eucalypt trees. Besides showing the differences between biomes, FC estimates were also grouped into different fuel classes. Our results highlight the large variability in FC rates, not only between biomes but also within biomes and fuel classes. This implies that care should be taken with using averaged values, and our comparison with FC rates from GFED3 indicates that also modeling studies have difficulty in representing the dynamics governing FC.","author":[{"dropping-particle":"","family":"Leeuwen","given":"T. T.","non-dropping-particle":"Van","parse-names":false,"suffix":""},{"dropping-particle":"","family":"Werf","given":"Guido R.","non-dropping-particle":"van der","parse-names":false,"suffix":""},{"dropping-particle":"","family":"Hoffmann","given":"A. A.","non-dropping-particle":"","parse-names":false,"suffix":""},{"dropping-particle":"","family":"Detmers","given":"R. G.","non-dropping-particle":"","parse-names":false,"suffix":""},{"dropping-particle":"","family":"Rücker","given":"G.","non-dropping-particle":"","parse-names":false,"suffix":""},{"dropping-particle":"","family":"French","given":"N. H. F.","non-dropping-particle":"","parse-names":false,"suffix":""},{"dropping-particle":"","family":"Archibald","given":"S.","non-dropping-particle":"","parse-names":false,"suffix":""},{"dropping-particle":"","family":"Carvalho","given":"J. A.","non-dropping-particle":"","parse-names":false,"suffix":""},{"dropping-particle":"","family":"Cook","given":"G. D.","non-dropping-particle":"","parse-names":false,"suffix":""},{"dropping-particle":"","family":"Groot","given":"W. J.","non-dropping-particle":"de","parse-names":false,"suffix":""},{"dropping-particle":"","family":"Hély","given":"C.","non-dropping-particle":"","parse-names":false,"suffix":""},{"dropping-particle":"","family":"Kasischke","given":"E. S.","non-dropping-particle":"","parse-names":false,"suffix":""},{"dropping-particle":"","family":"Kloster","given":"S.","non-dropping-particle":"","parse-names":false,"suffix":""},{"dropping-particle":"","family":"McCarty","given":"J. L.","non-dropping-particle":"","parse-names":false,"suffix":""},{"dropping-particle":"","family":"Pettinari","given":"M. L.","non-dropping-particle":"","parse-names":false,"suffix":""},{"dropping-particle":"","family":"Savadogo","given":"P.","non-dropping-particle":"","parse-names":false,"suffix":""},{"dropping-particle":"","family":"Alvarado","given":"E. C.","non-dropping-particle":"","parse-names":false,"suffix":""},{"dropping-particle":"","family":"Boschetti","given":"L.","non-dropping-particle":"","parse-names":false,"suffix":""},{"dropping-particle":"","family":"Manuri","given":"S.","non-dropping-particle":"","parse-names":false,"suffix":""},{"dropping-particle":"","family":"Meyer","given":"C. P.","non-dropping-particle":"","parse-names":false,"suffix":""},{"dropping-particle":"","family":"Siegert","given":"F.","non-dropping-particle":"","parse-names":false,"suffix":""},{"dropping-particle":"","family":"Trollope","given":"L. A.","non-dropping-particle":"","parse-names":false,"suffix":""},{"dropping-particle":"","family":"Trollope","given":"W. S.W.","non-dropping-particle":"","parse-names":false,"suffix":""}],"container-title":"Biogeosciences Discussions","id":"ITEM-3","issue":"6","issued":{"date-parts":[["2014"]]},"page":"8115-8180","title":"Biomass burning fuel consumption rates: a field measurement database","type":"article-journal","volume":"11"},"uris":["http://www.mendeley.com/documents/?uuid=790d34f0-96ca-4827-98d1-0af2bd37a0e4"]}],"mendeley":{"formattedCitation":"(Van Leeuwen et al., 2014; Reid et al., 2009; Vermote et al., 2009)","plainTextFormattedCitation":"(Van Leeuwen et al., 2014; Reid et al., 2009; Vermote et al., 2009)","previouslyFormattedCitation":"(Reid et al., 2009; Vermote et al., 2009; Van Leeuwen et al., 2014)"},"properties":{"noteIndex":0},"schema":"https://github.com/citation-style-language/schema/raw/master/csl-citation.json"}</w:instrText>
      </w:r>
      <w:r w:rsidRPr="0006648B">
        <w:rPr>
          <w:lang w:eastAsia="en-GB"/>
        </w:rPr>
        <w:fldChar w:fldCharType="separate"/>
      </w:r>
      <w:r w:rsidR="00802648" w:rsidRPr="00802648">
        <w:rPr>
          <w:noProof/>
          <w:lang w:eastAsia="en-GB"/>
        </w:rPr>
        <w:t>(Van Leeuwen et al., 2014; Reid et al., 2009; Vermote et al., 2009)</w:t>
      </w:r>
      <w:r w:rsidRPr="0006648B">
        <w:rPr>
          <w:lang w:eastAsia="en-GB"/>
        </w:rPr>
        <w:fldChar w:fldCharType="end"/>
      </w:r>
      <w:r w:rsidRPr="0006648B">
        <w:rPr>
          <w:lang w:val="sv-SE" w:eastAsia="en-GB"/>
        </w:rPr>
        <w:t xml:space="preserve">. </w:t>
      </w:r>
      <w:bookmarkStart w:id="1" w:name="_Hlk38826652"/>
      <w:bookmarkStart w:id="2" w:name="_Hlk39502971"/>
      <w:r w:rsidRPr="0006648B">
        <w:rPr>
          <w:lang w:eastAsia="en-GB"/>
        </w:rPr>
        <w:t xml:space="preserve">Furthermore, a recent comparison between AFs detected by the 30 m spatial resolution Landsat-8 Operational Land Imager (OLI) and Meteosat FRP-PIXEL data showed the geostationary product to have an 8% error of commission, ‘false alarm rate’ </w:t>
      </w:r>
      <w:r w:rsidRPr="0006648B">
        <w:rPr>
          <w:lang w:eastAsia="en-GB"/>
        </w:rPr>
        <w:fldChar w:fldCharType="begin" w:fldLock="1"/>
      </w:r>
      <w:r w:rsidRPr="0006648B">
        <w:rPr>
          <w:lang w:eastAsia="en-GB"/>
        </w:rPr>
        <w:instrText>ADDIN CSL_CITATION {"citationItems":[{"id":"ITEM-1","itemData":{"DOI":"10.1016/j.jag.2019.101928","ISSN":"03032434","abstract":"The recent deployment of the next generation of geostationary weather satellites provides an opportunity for the establishment of a robust global network of geostationary fire data that can greatly complement existing polar-orbiting satellite fire products. Among other benefits, geostationary satellites provide frequent sampling of diurnal variations in fire activity. Building on established satellite active fire data validation protocols, we used Landsat-8 Operational Land Imager (OLI) as reference fire data to validate the fire products derived from two geostationary satellite sensors: the Advanced Baseline Imager (ABI) on board the National Oceanic and Atmospheric Administration (NOAA) GOES-16 satellite (launched November 2016), and the Spinning Enhanced Visible and Infra-Red Imager (SEVIRI), on board the European Organization for the Exploitation of Meteorological Satellites (EUMETSAT) Meteosat Second Generation (MSG) satellite series (multiple launch dates). The two primary algorithms associated with these geostationary active fire data sets are the Fire Detection and Characterization (FDC) product based on the heritage Wildfire Automated Biomass-Burning Algorithm (WF-ABBA) for the GOES-series, and the Fire Radiative Power (FRP-PIXEL) product based on the Fire Thermal Anomaly algorithm (FTA) for the MSG series. Our standardized validation method allowed for a direct inter-comparison between the complementary active fire datasets. Specifically, we present an error assessment of the detection probability (omission error) and false alarm rate (commission error) for two periods in 2017 and 2018 that include extensive fire activity in the respective full-disk sectors covered by each product. The results highlight (i) the restrictiveness of the FRP-PIXEL product (98% omission error) compared to the FDC product (84% omission error), and (ii) the elevated false alarm rate of FDC (88% commission error) compared to FRP-PIXEL (8% commission error). These validation results will be used to help support the development of a harmonized global multi-sensor active fire dataset to be integrated into the Global Wildfire Information System (GWIS).","author":[{"dropping-particle":"","family":"Hall","given":"J.V.","non-dropping-particle":"","parse-names":false,"suffix":""},{"dropping-particle":"","family":"Zhang","given":"R.","non-dropping-particle":"","parse-names":false,"suffix":""},{"dropping-particle":"","family":"Schroeder","given":"W.","non-dropping-particle":"","parse-names":false,"suffix":""},{"dropping-particle":"","family":"Huang","given":"C.","non-dropping-particle":"","parse-names":false,"suffix":""},{"dropping-particle":"","family":"Giglio","given":"L.","non-dropping-particle":"","parse-names":false,"suffix":""}],"container-title":"International Journal of Applied Earth Observation and Geoinformation","id":"ITEM-1","issue":"August","issued":{"date-parts":[["2019"]]},"page":"101928","publisher":"Elsevier","title":"Validation of GOES-16 ABI and MSG SEVIRI active fire products","type":"article-journal","volume":"83"},"uris":["http://www.mendeley.com/documents/?uuid=16ebd786-f284-4615-9d04-0865f868b5e5"]}],"mendeley":{"formattedCitation":"(Hall et al., 2019)","plainTextFormattedCitation":"(Hall et al., 2019)","previouslyFormattedCitation":"(Hall et al., 2019)"},"properties":{"noteIndex":0},"schema":"https://github.com/citation-style-language/schema/raw/master/csl-citation.json"}</w:instrText>
      </w:r>
      <w:r w:rsidRPr="0006648B">
        <w:rPr>
          <w:lang w:eastAsia="en-GB"/>
        </w:rPr>
        <w:fldChar w:fldCharType="separate"/>
      </w:r>
      <w:r w:rsidRPr="0006648B">
        <w:rPr>
          <w:noProof/>
          <w:lang w:eastAsia="en-GB"/>
        </w:rPr>
        <w:t>(Hall et al., 2019)</w:t>
      </w:r>
      <w:r w:rsidRPr="0006648B">
        <w:rPr>
          <w:lang w:eastAsia="en-GB"/>
        </w:rPr>
        <w:fldChar w:fldCharType="end"/>
      </w:r>
      <w:r w:rsidRPr="0006648B">
        <w:rPr>
          <w:lang w:eastAsia="en-GB"/>
        </w:rPr>
        <w:t xml:space="preserve">, very similar to that of the widely used MODIS AF products </w:t>
      </w:r>
      <w:r w:rsidRPr="0006648B">
        <w:rPr>
          <w:lang w:eastAsia="en-GB"/>
        </w:rPr>
        <w:fldChar w:fldCharType="begin" w:fldLock="1"/>
      </w:r>
      <w:r w:rsidRPr="0006648B">
        <w:rPr>
          <w:lang w:eastAsia="en-GB"/>
        </w:rPr>
        <w:instrText>ADDIN CSL_CITATION {"citationItems":[{"id":"ITEM-1","itemData":{"DOI":"10.1016/j.rse.2016.02.054","ISBN":"0034-4257","ISSN":"00344257","abstract":"The two Moderate Resolution Imaging Spectroradiometer (MODIS) instruments, on-board NASA's Terra and Aqua satellites, have provided more than a decade of global fire data. Here we describe improvements made to the fire detection algorithm and swath-level product that were implemented as part of the Collection 6 land-product reprocessing, which commenced in May 2015. The updated algorithm is intended to address limitations observed with the previous Collection 5 fire product, notably the occurrence of false alarms caused by small forest clearings, and the omission of large fires obscured by thick smoke. Processing was also expanded to oceans and other large water bodies to facilitate monitoring of offshore gas flaring. Additionally, fire radiative power (FRP) is now retrieved using a radiance-based approach, generally decreasing FRP for all but the comparatively small fraction of high intensity fire pixels. We performed a Stage-3 validation of the Collection 5 and Collection 6 Terra MODIS fire products using reference fire maps derived from more than 2500 high-resolution Advanced Spaceborne Thermal Emission and Reflection Radiometer (ASTER) images. Our results indicated targeted improvements in the performance of the Collection 6 active fire detection algorithm compared to Collection 5, with reduced omission errors over large fires, and reduced false alarm rates in tropical ecosystems. Overall, the MOD14 Collection 6 daytime global commission error was 1.2%, compared to 2.4% in Collection 5. Regionally, the probability of detection for Collection 6 exhibited a ~. 3% absolute increase in Boreal North America and Boreal Asia compared to Collection 5, a ~. 1% absolute increase in Equatorial Asia and Central Asia, a ~. 1% absolute decrease in South America above the Equator, and little or no change in the remaining regions considered. Not unexpectedly, the observed variability in the probability of detection was strongly driven by regional differences in fire size. Overall, there was a net improvement in Collection 6 algorithm performance globally.","author":[{"dropping-particle":"","family":"Giglio","given":"L.","non-dropping-particle":"","parse-names":false,"suffix":""},{"dropping-particle":"","family":"Schroeder","given":"W.","non-dropping-particle":"","parse-names":false,"suffix":""},{"dropping-particle":"","family":"Justice","given":"C. O.","non-dropping-particle":"","parse-names":false,"suffix":""}],"container-title":"Remote Sensing of Environment","id":"ITEM-1","issued":{"date-parts":[["2016"]]},"page":"31-41","publisher":"British Geological Survey, NERC","title":"The collection 6 MODIS active fire detection algorithm and fire products","type":"article-journal","volume":"178"},"uris":["http://www.mendeley.com/documents/?uuid=de832078-0816-49bb-8f27-55ab8d7ab616"]}],"mendeley":{"formattedCitation":"(Giglio et al., 2016)","plainTextFormattedCitation":"(Giglio et al., 2016)","previouslyFormattedCitation":"(Giglio et al., 2016)"},"properties":{"noteIndex":0},"schema":"https://github.com/citation-style-language/schema/raw/master/csl-citation.json"}</w:instrText>
      </w:r>
      <w:r w:rsidRPr="0006648B">
        <w:rPr>
          <w:lang w:eastAsia="en-GB"/>
        </w:rPr>
        <w:fldChar w:fldCharType="separate"/>
      </w:r>
      <w:r w:rsidRPr="0006648B">
        <w:rPr>
          <w:noProof/>
          <w:lang w:eastAsia="en-GB"/>
        </w:rPr>
        <w:t>(Giglio et al., 2016)</w:t>
      </w:r>
      <w:r w:rsidRPr="0006648B">
        <w:rPr>
          <w:lang w:eastAsia="en-GB"/>
        </w:rPr>
        <w:fldChar w:fldCharType="end"/>
      </w:r>
      <w:r w:rsidRPr="0006648B">
        <w:rPr>
          <w:lang w:eastAsia="en-GB"/>
        </w:rPr>
        <w:t xml:space="preserve">. Prior comparisons between the SEVIRI FRP-PIXEL AF product and 1 km MODIS AF data have identified the FRP-PIXEL products AF error of omission rate and rate of FRP underestimation compared to MODIS </w:t>
      </w:r>
      <w:r w:rsidRPr="0006648B">
        <w:rPr>
          <w:lang w:eastAsia="en-GB"/>
        </w:rPr>
        <w:fldChar w:fldCharType="begin" w:fldLock="1"/>
      </w:r>
      <w:r w:rsidRPr="0006648B">
        <w:rPr>
          <w:lang w:eastAsia="en-GB"/>
        </w:rPr>
        <w:instrText>ADDIN CSL_CITATION {"citationItems":[{"id":"ITEM-1","itemData":{"DOI":"10.5194/acp-15-13241-2015","ISSN":"16807324","abstract":"Characterising the dynamics of landscape-scale wildfires at very high temporal resolutions is best achieved using observations from Earth Observation (EO) sensors mounted onboard geostationary satellites. As a result, a number of operational active fire products have been developed from the data of such sensors. An example of which are the Fire Radiative Power (FRP) products, the FRP-PIXEL and FRP-GRID products, generated by the Land Surface Analysis Satellite Applications Facility (LSA SAF) from imagery collected by the Spinning Enhanced Visible and Infrared Imager (SEVIRI) onboard the Meteosat Second Generation (MSG) series of geostationary EO satellites. The processing chain developed to deliver these FRP products detects SEVIRI pixels containing actively burning fires and characterises their FRP output across four geographic regions covering Europe, part of South America and Northern and Southern Africa. The FRP-PIXEL product contains the highest spatial and temporal resolution FRP data set, whilst the FRP-GRID product contains a spatiooral summary that includes bias adjustments for cloud cover and the non-detection of low FRP fire pixels. Here we evaluate these two products against active fire data collected by the Moderate Resolution Imaging Spectroradiometer (MODIS) and compare the results to those for three alternative active fire products derived from SEVIRI imagery. The FRP-PIXEL product is shown to detect a substantially greater number of active fire pixels than do alternative SEVIRI-based products, and comparison to MODIS on a per-fire basis indicates a strong agreement and low bias in terms of FRP values. However, low FRP fire pixels remain undetected by SEVIRI, with errors of active fire pixel detection commission and omission compared to MODIS ranging between 9-13 % and 65-77 % respectively in Africa. Higher errors of omission result in greater underestimation of regional FRP totals relative to those derived from simultaneously collected MODIS data, ranging from 35 % over the Northern Africa region to 89 % over the European region. High errors of active fire omission and FRP underestimation are found over Europe and South America and result from SEVIRI's larger pixel area over these regions. An advantage of using FRP for characterising wildfire emissions is the ability to do so very frequently and in near-real time (NRT). To illustrate the potential of this approach, wildfire fuel consumption rates derived from the SEVIRI FRP-PIXEL produc…","author":[{"dropping-particle":"","family":"Roberts","given":"G.","non-dropping-particle":"","parse-names":false,"suffix":""},{"dropping-particle":"","family":"Wooster","given":"Martin J.","non-dropping-particle":"","parse-names":false,"suffix":""},{"dropping-particle":"","family":"Xu","given":"Weidong","non-dropping-particle":"","parse-names":false,"suffix":""},{"dropping-particle":"","family":"Freeborn","given":"P. H.","non-dropping-particle":"","parse-names":false,"suffix":""},{"dropping-particle":"","family":"Morcrette","given":"J. J.","non-dropping-particle":"","parse-names":false,"suffix":""},{"dropping-particle":"","family":"Jones","given":"L.","non-dropping-particle":"","parse-names":false,"suffix":""},{"dropping-particle":"","family":"Benedetti","given":"A.","non-dropping-particle":"","parse-names":false,"suffix":""},{"dropping-particle":"","family":"He","given":"J.","non-dropping-particle":"","parse-names":false,"suffix":""},{"dropping-particle":"","family":"Fisher","given":"Daniel","non-dropping-particle":"","parse-names":false,"suffix":""},{"dropping-particle":"","family":"Kaiser","given":"J. W.","non-dropping-particle":"","parse-names":false,"suffix":""}],"container-title":"Atmospheric Chemistry and Physics","id":"ITEM-1","issue":"22","issued":{"date-parts":[["2015"]]},"page":"13241-13267","title":"LSA SAF Meteosat FRP products-Part 2: Evaluation and demonstration for use in the Copernicus Atmosphere Monitoring Service (CAMS)","type":"article-journal","volume":"15"},"uris":["http://www.mendeley.com/documents/?uuid=b84af7e2-d96a-46e2-ae03-31446c3d6514"]},{"id":"ITEM-2","itemData":{"DOI":"10.5194/acp-15-13217-2015","ISSN":"16807324","abstract":"&lt;p&gt;Characterizing changes in landscape fire activity at better than hourly temporal resolution is achievable using thermal observations of actively burning fires made from geostationary Earth Observation (EO) satellites. Over the last decade or more, a series of research and/or operational \"active fire\" products have been developed from geostationary EO data, often with the aim of supporting biomass burning fuel consumption and trace gas and aerosol emission calculations. Such Fire Radiative Power (FRP) products are generated operationally from Meteosat by the Land Surface Analysis Satellite Applications Facility (LSA SAF) and are available freely every 15 min in both near-real-time and archived form. These products map the location of actively burning fires and characterize their rates of thermal radiative energy release (FRP), which is believed proportional to rates of biomass consumption and smoke emission. The FRP-PIXEL product contains the full spatio-temporal resolution FRP data set derivable from the SEVIRI (Spinning Enhanced Visible and Infrared Imager) imager onboard Meteosat at a 3 km spatial sampling distance (decreasing away from the west African sub-satellite point), whilst the FRP-GRID product is an hourly summary at 5° grid resolution that includes simple bias adjustments for meteorological cloud cover and regional underestimation of FRP caused primarily by underdetection of low FRP fires. Here we describe the enhanced geostationary Fire Thermal Anomaly (FTA) detection algorithm used to deliver these products and detail the methods used to generate the atmospherically corrected FRP and per-pixel uncertainty metrics. Using SEVIRI scene simulations and real SEVIRI data, including from a period of Meteosat-8 \"special operations\", we describe certain sensor and data pre-processing characteristics that influence SEVIRI's active fire detection and FRP measurement capability, and use these to specify parameters in the FTA algorithm and to make recommendations for the forthcoming Meteosat Third Generation operations in relation to active fire measures. We show that the current SEVIRI FTA algorithm is able to discriminate actively burning fires covering down to 10&lt;sup&gt;&amp;minus;4&lt;/sup&gt; of a pixel and that it appears more sensitive to fire than other algorithms used to generate many widely exploited active fire products. Finally, we briefly illustrate the information contained within the current Meteosat FRP-PIXEL and FRP-GRID products, providing exam…","author":[{"dropping-particle":"","family":"Wooster","given":"Martin J.","non-dropping-particle":"","parse-names":false,"suffix":""},{"dropping-particle":"","family":"Roberts","given":"G.","non-dropping-particle":"","parse-names":false,"suffix":""},{"dropping-particle":"","family":"Freeborn","given":"P. H.","non-dropping-particle":"","parse-names":false,"suffix":""},{"dropping-particle":"","family":"Xu","given":"Weidong","non-dropping-particle":"","parse-names":false,"suffix":""},{"dropping-particle":"","family":"Govaerts","given":"Y.","non-dropping-particle":"","parse-names":false,"suffix":""},{"dropping-particle":"","family":"Beeby","given":"R.","non-dropping-particle":"","parse-names":false,"suffix":""},{"dropping-particle":"","family":"He","given":"J.","non-dropping-particle":"","parse-names":false,"suffix":""},{"dropping-particle":"","family":"Lattanzio","given":"A.","non-dropping-particle":"","parse-names":false,"suffix":""},{"dropping-particle":"","family":"Fisher","given":"Daniel","non-dropping-particle":"","parse-names":false,"suffix":""},{"dropping-particle":"","family":"Mullen","given":"R.","non-dropping-particle":"","parse-names":false,"suffix":""}],"container-title":"Atmospheric Chemistry and Physics","id":"ITEM-2","issue":"22","issued":{"date-parts":[["2015"]]},"page":"13217-13239","title":"LSA SAF Meteosat FRP products-Part 1: Algorithms, product contents, and analysis","type":"article-journal","volume":"15"},"uris":["http://www.mendeley.com/documents/?uuid=7d2cfd8c-d049-474e-ae43-a64c06d33531"]}],"mendeley":{"formattedCitation":"(Roberts et al., 2015; Wooster et al., 2015)","plainTextFormattedCitation":"(Roberts et al., 2015; Wooster et al., 2015)","previouslyFormattedCitation":"(Roberts et al., 2015; Wooster et al., 2015)"},"properties":{"noteIndex":0},"schema":"https://github.com/citation-style-language/schema/raw/master/csl-citation.json"}</w:instrText>
      </w:r>
      <w:r w:rsidRPr="0006648B">
        <w:rPr>
          <w:lang w:eastAsia="en-GB"/>
        </w:rPr>
        <w:fldChar w:fldCharType="separate"/>
      </w:r>
      <w:r w:rsidRPr="0006648B">
        <w:rPr>
          <w:noProof/>
          <w:lang w:eastAsia="en-GB"/>
        </w:rPr>
        <w:t>(Roberts et al., 2015; Wooster et al., 2015)</w:t>
      </w:r>
      <w:r w:rsidRPr="0006648B">
        <w:rPr>
          <w:lang w:eastAsia="en-GB"/>
        </w:rPr>
        <w:fldChar w:fldCharType="end"/>
      </w:r>
      <w:r w:rsidRPr="0006648B">
        <w:rPr>
          <w:lang w:eastAsia="en-GB"/>
        </w:rPr>
        <w:t xml:space="preserve">, and </w:t>
      </w:r>
      <w:bookmarkEnd w:id="1"/>
      <w:bookmarkEnd w:id="2"/>
      <w:r w:rsidRPr="0006648B">
        <w:rPr>
          <w:lang w:eastAsia="en-GB"/>
        </w:rPr>
        <w:t xml:space="preserve">following </w:t>
      </w:r>
      <w:r w:rsidRPr="0006648B">
        <w:rPr>
          <w:lang w:eastAsia="en-GB"/>
        </w:rPr>
        <w:fldChar w:fldCharType="begin" w:fldLock="1"/>
      </w:r>
      <w:r w:rsidRPr="0006648B">
        <w:rPr>
          <w:lang w:eastAsia="en-GB"/>
        </w:rPr>
        <w:instrText>ADDIN CSL_CITATION {"citationItems":[{"id":"ITEM-1","itemData":{"DOI":"10.1016/j.rse.2017.12.016","ISSN":"0034-4257","author":[{"dropping-particle":"","family":"Mota","given":"Bernardo","non-dropping-particle":"","parse-names":false,"suffix":""},{"dropping-particle":"","family":"Wooster","given":"Martin J.","non-dropping-particle":"","parse-names":false,"suffix":""}],"container-title":"Remote Sensing of Environment","id":"ITEM-1","issue":"February 2017","issued":{"date-parts":[["2018"]]},"page":"45-62","publisher":"Elsevier","title":"A new top-down approach for directly estimating biomass burning emissions and fuel consumption rates and totals from geostationary satellite fi re radiative power ( FRP )","type":"article-journal","volume":"206"},"uris":["http://www.mendeley.com/documents/?uuid=f6164e56-1635-4d32-917e-a4d2c3aebd85"]}],"mendeley":{"formattedCitation":"(Mota and Wooster, 2018)","manualFormatting":"Mota and Wooster (2018)","plainTextFormattedCitation":"(Mota and Wooster, 2018)","previouslyFormattedCitation":"(Mota and Wooster, 2018)"},"properties":{"noteIndex":0},"schema":"https://github.com/citation-style-language/schema/raw/master/csl-citation.json"}</w:instrText>
      </w:r>
      <w:r w:rsidRPr="0006648B">
        <w:rPr>
          <w:lang w:eastAsia="en-GB"/>
        </w:rPr>
        <w:fldChar w:fldCharType="separate"/>
      </w:r>
      <w:r w:rsidRPr="0006648B">
        <w:rPr>
          <w:noProof/>
          <w:lang w:eastAsia="en-GB"/>
        </w:rPr>
        <w:t>Mota and Wooster (2018)</w:t>
      </w:r>
      <w:r w:rsidRPr="0006648B">
        <w:rPr>
          <w:lang w:eastAsia="en-GB"/>
        </w:rPr>
        <w:fldChar w:fldCharType="end"/>
      </w:r>
      <w:r w:rsidRPr="0006648B">
        <w:rPr>
          <w:lang w:eastAsia="en-GB"/>
        </w:rPr>
        <w:t xml:space="preserve"> we apply this spatially varying ‘small fire adjustment’ factor to account for fires burning below the SEVIRI sensor’s minimum FRP detection limit. We also apply the cloud cover correction used in the LSA SAF Meteosat FRP-GRID product detailed in </w:t>
      </w:r>
      <w:r w:rsidRPr="0006648B">
        <w:rPr>
          <w:lang w:eastAsia="en-GB"/>
        </w:rPr>
        <w:fldChar w:fldCharType="begin" w:fldLock="1"/>
      </w:r>
      <w:r w:rsidRPr="0006648B">
        <w:rPr>
          <w:lang w:eastAsia="en-GB"/>
        </w:rPr>
        <w:instrText>ADDIN CSL_CITATION {"citationItems":[{"id":"ITEM-1","itemData":{"DOI":"10.5194/acp-15-13217-2015","ISSN":"16807324","abstract":"&lt;p&gt;Characterizing changes in landscape fire activity at better than hourly temporal resolution is achievable using thermal observations of actively burning fires made from geostationary Earth Observation (EO) satellites. Over the last decade or more, a series of research and/or operational \"active fire\" products have been developed from geostationary EO data, often with the aim of supporting biomass burning fuel consumption and trace gas and aerosol emission calculations. Such Fire Radiative Power (FRP) products are generated operationally from Meteosat by the Land Surface Analysis Satellite Applications Facility (LSA SAF) and are available freely every 15 min in both near-real-time and archived form. These products map the location of actively burning fires and characterize their rates of thermal radiative energy release (FRP), which is believed proportional to rates of biomass consumption and smoke emission. The FRP-PIXEL product contains the full spatio-temporal resolution FRP data set derivable from the SEVIRI (Spinning Enhanced Visible and Infrared Imager) imager onboard Meteosat at a 3 km spatial sampling distance (decreasing away from the west African sub-satellite point), whilst the FRP-GRID product is an hourly summary at 5° grid resolution that includes simple bias adjustments for meteorological cloud cover and regional underestimation of FRP caused primarily by underdetection of low FRP fires. Here we describe the enhanced geostationary Fire Thermal Anomaly (FTA) detection algorithm used to deliver these products and detail the methods used to generate the atmospherically corrected FRP and per-pixel uncertainty metrics. Using SEVIRI scene simulations and real SEVIRI data, including from a period of Meteosat-8 \"special operations\", we describe certain sensor and data pre-processing characteristics that influence SEVIRI's active fire detection and FRP measurement capability, and use these to specify parameters in the FTA algorithm and to make recommendations for the forthcoming Meteosat Third Generation operations in relation to active fire measures. We show that the current SEVIRI FTA algorithm is able to discriminate actively burning fires covering down to 10&lt;sup&gt;&amp;minus;4&lt;/sup&gt; of a pixel and that it appears more sensitive to fire than other algorithms used to generate many widely exploited active fire products. Finally, we briefly illustrate the information contained within the current Meteosat FRP-PIXEL and FRP-GRID products, providing exam…","author":[{"dropping-particle":"","family":"Wooster","given":"Martin J.","non-dropping-particle":"","parse-names":false,"suffix":""},{"dropping-particle":"","family":"Roberts","given":"G.","non-dropping-particle":"","parse-names":false,"suffix":""},{"dropping-particle":"","family":"Freeborn","given":"P. H.","non-dropping-particle":"","parse-names":false,"suffix":""},{"dropping-particle":"","family":"Xu","given":"Weidong","non-dropping-particle":"","parse-names":false,"suffix":""},{"dropping-particle":"","family":"Govaerts","given":"Y.","non-dropping-particle":"","parse-names":false,"suffix":""},{"dropping-particle":"","family":"Beeby","given":"R.","non-dropping-particle":"","parse-names":false,"suffix":""},{"dropping-particle":"","family":"He","given":"J.","non-dropping-particle":"","parse-names":false,"suffix":""},{"dropping-particle":"","family":"Lattanzio","given":"A.","non-dropping-particle":"","parse-names":false,"suffix":""},{"dropping-particle":"","family":"Fisher","given":"Daniel","non-dropping-particle":"","parse-names":false,"suffix":""},{"dropping-particle":"","family":"Mullen","given":"R.","non-dropping-particle":"","parse-names":false,"suffix":""}],"container-title":"Atmospheric Chemistry and Physics","id":"ITEM-1","issue":"22","issued":{"date-parts":[["2015"]]},"page":"13217-13239","title":"LSA SAF Meteosat FRP products-Part 1: Algorithms, product contents, and analysis","type":"article-journal","volume":"15"},"uris":["http://www.mendeley.com/documents/?uuid=7d2cfd8c-d049-474e-ae43-a64c06d33531"]}],"mendeley":{"formattedCitation":"(Wooster et al., 2015)","plainTextFormattedCitation":"(Wooster et al., 2015)","previouslyFormattedCitation":"(Wooster et al., 2015)"},"properties":{"noteIndex":0},"schema":"https://github.com/citation-style-language/schema/raw/master/csl-citation.json"}</w:instrText>
      </w:r>
      <w:r w:rsidRPr="0006648B">
        <w:rPr>
          <w:lang w:eastAsia="en-GB"/>
        </w:rPr>
        <w:fldChar w:fldCharType="separate"/>
      </w:r>
      <w:r w:rsidRPr="0006648B">
        <w:rPr>
          <w:noProof/>
          <w:lang w:eastAsia="en-GB"/>
        </w:rPr>
        <w:t>(Wooster et al., 2015)</w:t>
      </w:r>
      <w:r w:rsidRPr="0006648B">
        <w:rPr>
          <w:lang w:eastAsia="en-GB"/>
        </w:rPr>
        <w:fldChar w:fldCharType="end"/>
      </w:r>
      <w:r w:rsidRPr="0006648B">
        <w:rPr>
          <w:lang w:eastAsia="en-GB"/>
        </w:rPr>
        <w:t>, though the sparse cloud cover of the African fire season significantly limits the effect of this adjustment. To aid identification of suitable fire matchups we also use visual band data from the Visible/Infra-red Imager and Radiometer Suite (VIIRS) onboard the Suomi-NPP (National Polar-</w:t>
      </w:r>
      <w:r w:rsidRPr="0006648B">
        <w:rPr>
          <w:lang w:eastAsia="en-GB"/>
        </w:rPr>
        <w:lastRenderedPageBreak/>
        <w:t xml:space="preserve">orbiting Partnership) satellite. Suomi-NPP overpasses within 3.5 minutes of the Sentinel-5P overpass and provides 375 m and 750 m spatial resolution imagery that greatly benefits plume identification in the TROPOMI CO data. VIIRS imagery data were obtained from </w:t>
      </w:r>
      <w:hyperlink r:id="rId12" w:history="1">
        <w:r w:rsidRPr="0006648B">
          <w:rPr>
            <w:rStyle w:val="Hyperlink"/>
            <w:bdr w:val="none" w:sz="0" w:space="0" w:color="auto" w:frame="1"/>
            <w:shd w:val="clear" w:color="auto" w:fill="FFFFFF"/>
          </w:rPr>
          <w:t>https://ladsweb.modaps.eosdis.nasa.gov/</w:t>
        </w:r>
      </w:hyperlink>
      <w:r w:rsidRPr="0006648B">
        <w:rPr>
          <w:bdr w:val="none" w:sz="0" w:space="0" w:color="auto" w:frame="1"/>
          <w:shd w:val="clear" w:color="auto" w:fill="FFFFFF"/>
        </w:rPr>
        <w:t>.</w:t>
      </w:r>
    </w:p>
    <w:p w14:paraId="7716FAC7" w14:textId="77777777" w:rsidR="00F814B9" w:rsidRPr="0006648B" w:rsidRDefault="00F814B9" w:rsidP="00F814B9">
      <w:pPr>
        <w:rPr>
          <w:lang w:eastAsia="en-GB"/>
        </w:rPr>
      </w:pPr>
    </w:p>
    <w:p w14:paraId="479FAA6A" w14:textId="77777777" w:rsidR="00F814B9" w:rsidRPr="0006648B" w:rsidRDefault="00F814B9" w:rsidP="00F814B9">
      <w:pPr>
        <w:pStyle w:val="Heading2"/>
        <w:rPr>
          <w:lang w:eastAsia="en-GB"/>
        </w:rPr>
      </w:pPr>
      <w:bookmarkStart w:id="3" w:name="_Ref90033840"/>
      <w:r w:rsidRPr="0006648B">
        <w:rPr>
          <w:lang w:eastAsia="en-GB"/>
        </w:rPr>
        <w:t>Top-down FREM-CO Methodology</w:t>
      </w:r>
      <w:bookmarkEnd w:id="3"/>
    </w:p>
    <w:p w14:paraId="535983BE" w14:textId="672285F9" w:rsidR="00F814B9" w:rsidRDefault="00F814B9" w:rsidP="00F814B9">
      <w:pPr>
        <w:rPr>
          <w:lang w:eastAsia="en-GB"/>
        </w:rPr>
      </w:pPr>
      <w:r w:rsidRPr="0006648B">
        <w:rPr>
          <w:lang w:eastAsia="en-GB"/>
        </w:rPr>
        <w:t xml:space="preserve">As introduced in Section 1, the FREM methodology derives a biome-dependent ‘smoke emission coefficient’ for a reference species </w:t>
      </w:r>
      <m:oMath>
        <m:r>
          <w:rPr>
            <w:rFonts w:ascii="Cambria Math" w:hAnsi="Cambria Math" w:cs="Arial"/>
            <w:lang w:eastAsia="en-GB"/>
          </w:rPr>
          <m:t>y,</m:t>
        </m:r>
        <m:sSubSup>
          <m:sSubSupPr>
            <m:ctrlPr>
              <w:rPr>
                <w:rFonts w:ascii="Cambria Math" w:hAnsi="Cambria Math" w:cs="Arial"/>
                <w:sz w:val="24"/>
              </w:rPr>
            </m:ctrlPr>
          </m:sSubSupPr>
          <m:e>
            <m:r>
              <w:rPr>
                <w:rFonts w:ascii="Cambria Math" w:hAnsi="Cambria Math" w:cs="Arial"/>
                <w:sz w:val="24"/>
              </w:rPr>
              <m:t xml:space="preserve"> [C</m:t>
            </m:r>
          </m:e>
          <m:sub>
            <m:r>
              <w:rPr>
                <w:rFonts w:ascii="Cambria Math" w:hAnsi="Cambria Math" w:cs="Arial"/>
                <w:sz w:val="24"/>
              </w:rPr>
              <m:t>e</m:t>
            </m:r>
          </m:sub>
          <m:sup>
            <m:r>
              <w:rPr>
                <w:rFonts w:ascii="Cambria Math" w:hAnsi="Cambria Math" w:cs="Arial"/>
                <w:sz w:val="24"/>
              </w:rPr>
              <m:t>y</m:t>
            </m:r>
          </m:sup>
        </m:sSubSup>
      </m:oMath>
      <w:r w:rsidRPr="0006648B">
        <w:rPr>
          <w:lang w:eastAsia="en-GB"/>
        </w:rPr>
        <w:t xml:space="preserve">] from the relationship between the thermal energy a fire radiates (i.e. the FRE in MJ) and the mass of the target compound </w:t>
      </w:r>
      <m:oMath>
        <m:r>
          <w:rPr>
            <w:rFonts w:ascii="Cambria Math" w:hAnsi="Cambria Math" w:cs="Arial"/>
            <w:lang w:eastAsia="en-GB"/>
          </w:rPr>
          <m:t>y</m:t>
        </m:r>
      </m:oMath>
      <w:r w:rsidRPr="0006648B">
        <w:rPr>
          <w:lang w:eastAsia="en-GB"/>
        </w:rPr>
        <w:t xml:space="preserve"> it emits</w:t>
      </w:r>
      <w:r w:rsidRPr="0006648B" w:rsidDel="00513E65">
        <w:rPr>
          <w:lang w:eastAsia="en-GB"/>
        </w:rPr>
        <w:t xml:space="preserve"> </w:t>
      </w:r>
      <w:r w:rsidRPr="0006648B">
        <w:rPr>
          <w:lang w:eastAsia="en-GB"/>
        </w:rPr>
        <w:t>(in kg or g). Focusing on CO, we derived</w:t>
      </w:r>
      <m:oMath>
        <m:sSubSup>
          <m:sSubSupPr>
            <m:ctrlPr>
              <w:rPr>
                <w:rFonts w:ascii="Cambria Math" w:hAnsi="Cambria Math" w:cs="Arial"/>
                <w:sz w:val="24"/>
              </w:rPr>
            </m:ctrlPr>
          </m:sSubSupPr>
          <m:e>
            <m:r>
              <w:rPr>
                <w:rFonts w:ascii="Cambria Math" w:hAnsi="Cambria Math" w:cs="Arial"/>
                <w:sz w:val="24"/>
              </w:rPr>
              <m:t xml:space="preserve"> [C</m:t>
            </m:r>
          </m:e>
          <m:sub>
            <m:r>
              <w:rPr>
                <w:rFonts w:ascii="Cambria Math" w:hAnsi="Cambria Math" w:cs="Arial"/>
                <w:sz w:val="24"/>
              </w:rPr>
              <m:t>e</m:t>
            </m:r>
          </m:sub>
          <m:sup>
            <m:r>
              <w:rPr>
                <w:rFonts w:ascii="Cambria Math" w:hAnsi="Cambria Math" w:cs="Arial"/>
                <w:sz w:val="24"/>
              </w:rPr>
              <m:t>CO</m:t>
            </m:r>
          </m:sup>
        </m:sSubSup>
      </m:oMath>
      <w:r w:rsidRPr="0006648B">
        <w:rPr>
          <w:lang w:eastAsia="en-GB"/>
        </w:rPr>
        <w:t xml:space="preserve">] from a set of matchup fires for which good observations of both FRE and TCCO in the plume exist. The derived </w:t>
      </w:r>
      <m:oMath>
        <m:sSubSup>
          <m:sSubSupPr>
            <m:ctrlPr>
              <w:rPr>
                <w:rFonts w:ascii="Cambria Math" w:hAnsi="Cambria Math" w:cs="Arial"/>
                <w:sz w:val="24"/>
              </w:rPr>
            </m:ctrlPr>
          </m:sSubSupPr>
          <m:e>
            <m:r>
              <w:rPr>
                <w:rFonts w:ascii="Cambria Math" w:hAnsi="Cambria Math" w:cs="Arial"/>
                <w:sz w:val="24"/>
              </w:rPr>
              <m:t xml:space="preserve"> C</m:t>
            </m:r>
          </m:e>
          <m:sub>
            <m:r>
              <w:rPr>
                <w:rFonts w:ascii="Cambria Math" w:hAnsi="Cambria Math" w:cs="Arial"/>
                <w:sz w:val="24"/>
              </w:rPr>
              <m:t>e</m:t>
            </m:r>
          </m:sub>
          <m:sup>
            <m:r>
              <w:rPr>
                <w:rFonts w:ascii="Cambria Math" w:hAnsi="Cambria Math" w:cs="Arial"/>
                <w:sz w:val="24"/>
              </w:rPr>
              <m:t>CO</m:t>
            </m:r>
          </m:sup>
        </m:sSubSup>
      </m:oMath>
      <w:r w:rsidRPr="0006648B">
        <w:rPr>
          <w:sz w:val="24"/>
        </w:rPr>
        <w:t xml:space="preserve"> </w:t>
      </w:r>
      <w:r w:rsidRPr="0006648B">
        <w:rPr>
          <w:lang w:eastAsia="en-GB"/>
        </w:rPr>
        <w:t>has units of g.MJ</w:t>
      </w:r>
      <w:r w:rsidRPr="0006648B">
        <w:rPr>
          <w:vertAlign w:val="superscript"/>
          <w:lang w:eastAsia="en-GB"/>
        </w:rPr>
        <w:t>-1</w:t>
      </w:r>
      <w:r w:rsidRPr="0006648B">
        <w:rPr>
          <w:lang w:eastAsia="en-GB"/>
        </w:rPr>
        <w:t xml:space="preserve"> or g.s</w:t>
      </w:r>
      <w:r w:rsidRPr="0006648B">
        <w:rPr>
          <w:vertAlign w:val="superscript"/>
          <w:lang w:eastAsia="en-GB"/>
        </w:rPr>
        <w:t>-1</w:t>
      </w:r>
      <w:r w:rsidRPr="0006648B">
        <w:rPr>
          <w:lang w:eastAsia="en-GB"/>
        </w:rPr>
        <w:t>.MW</w:t>
      </w:r>
      <w:r w:rsidRPr="0006648B">
        <w:rPr>
          <w:vertAlign w:val="superscript"/>
          <w:lang w:eastAsia="en-GB"/>
        </w:rPr>
        <w:t>-1</w:t>
      </w:r>
      <w:r w:rsidRPr="0006648B">
        <w:rPr>
          <w:lang w:eastAsia="en-GB"/>
        </w:rPr>
        <w:t xml:space="preserve"> and can then be used to generate rates or totals of CO emissions when applied to further FRP or FRE data respectively. Sentinel-5P CO retrievals are available from May 2018 until the present day, and we gathered our matchup data from joint Sentinel-5P TCCO, Meteosat FRP-PIXEL, and VIIRS imagery data covering July to December 2018 and the full year of 2020. For each fire we calculate (i) total smoke plume CO [g] from the TROPOMI TCCO retrievals, and (ii) total FRE [MJ] released for the period the plume was generated over from FRP-PIXEL data of the fire - integrated from the time of the first AF detection to the moment of the Sentinel-5P overpass.</w:t>
      </w:r>
    </w:p>
    <w:p w14:paraId="327A8B68" w14:textId="77777777" w:rsidR="00F814B9" w:rsidRPr="0006648B" w:rsidRDefault="00F814B9" w:rsidP="00F814B9">
      <w:pPr>
        <w:rPr>
          <w:lang w:eastAsia="en-GB"/>
        </w:rPr>
      </w:pPr>
    </w:p>
    <w:p w14:paraId="2C1FE4B2" w14:textId="0BE4ED06" w:rsidR="00F814B9" w:rsidRPr="0006648B" w:rsidRDefault="00F814B9" w:rsidP="00F814B9">
      <w:pPr>
        <w:rPr>
          <w:lang w:eastAsia="en-GB"/>
        </w:rPr>
      </w:pPr>
      <w:r w:rsidRPr="0006648B">
        <w:rPr>
          <w:lang w:eastAsia="en-GB"/>
        </w:rPr>
        <w:t xml:space="preserve">We studied both Northern and Southern Hemisphere Africa (NHAF and SHAF), which have temporally different fire seasons. We derived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CO</m:t>
            </m:r>
          </m:sup>
        </m:sSubSup>
      </m:oMath>
      <w:r w:rsidRPr="0006648B">
        <w:rPr>
          <w:lang w:eastAsia="en-GB"/>
        </w:rPr>
        <w:t xml:space="preserve"> for each of the fire biomes defined in NHAF and SHAF by Nguyen and Wooster (2020), which are themselves based on re-classification of a 2019 landcover map generated from 300 m spatial resolution MERIS and PROBA-V observations as part of the European Space Agency (ESA) Climate Change Initiative (CCI) (</w:t>
      </w:r>
      <w:hyperlink r:id="rId13" w:anchor="!/dataset/satellite-land-cover" w:history="1">
        <w:r w:rsidRPr="0006648B">
          <w:rPr>
            <w:rStyle w:val="Hyperlink"/>
            <w:lang w:eastAsia="en-GB"/>
          </w:rPr>
          <w:t>https://cds.climate.copernicus.eu/cdsapp#!/dataset/satellite-land-cover</w:t>
        </w:r>
      </w:hyperlink>
      <w:r w:rsidRPr="0006648B">
        <w:rPr>
          <w:lang w:eastAsia="en-GB"/>
        </w:rPr>
        <w:t xml:space="preserve">). To provide further biome discrimination for </w:t>
      </w:r>
      <w:r w:rsidRPr="0006648B">
        <w:rPr>
          <w:i/>
          <w:lang w:eastAsia="en-GB"/>
        </w:rPr>
        <w:t>woodland savanna/open forest</w:t>
      </w:r>
      <w:r w:rsidRPr="0006648B">
        <w:rPr>
          <w:lang w:eastAsia="en-GB"/>
        </w:rPr>
        <w:t>, we made use of percentage tree cover information (above 5 m height), taken from a 2015 map of Vegetation Continuous Fields (VCF) generated from 30 m Landsat data (</w:t>
      </w:r>
      <w:hyperlink r:id="rId14">
        <w:r w:rsidRPr="0006648B">
          <w:rPr>
            <w:rStyle w:val="Hyperlink"/>
            <w:lang w:eastAsia="en-GB"/>
          </w:rPr>
          <w:t>https://landsat.gsfc.nasa.gov/</w:t>
        </w:r>
      </w:hyperlink>
      <w:r w:rsidRPr="0006648B">
        <w:rPr>
          <w:lang w:eastAsia="en-GB"/>
        </w:rPr>
        <w:t xml:space="preserve">). In total six fire biomes were defined for which individual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CO</m:t>
            </m:r>
          </m:sup>
        </m:sSubSup>
      </m:oMath>
      <w:r w:rsidRPr="0006648B">
        <w:rPr>
          <w:lang w:eastAsia="en-GB"/>
        </w:rPr>
        <w:t xml:space="preserve"> were generated - </w:t>
      </w:r>
      <w:r w:rsidRPr="0006648B">
        <w:rPr>
          <w:i/>
          <w:lang w:eastAsia="en-GB"/>
        </w:rPr>
        <w:t>closed canopy forest</w:t>
      </w:r>
      <w:r w:rsidRPr="0006648B">
        <w:rPr>
          <w:lang w:eastAsia="en-GB"/>
        </w:rPr>
        <w:t xml:space="preserve">, </w:t>
      </w:r>
      <w:r w:rsidRPr="0006648B">
        <w:rPr>
          <w:i/>
          <w:lang w:eastAsia="en-GB"/>
        </w:rPr>
        <w:t>low-woodland savanna/open forest, high-woodland savanna/open forest</w:t>
      </w:r>
      <w:r w:rsidRPr="0006648B">
        <w:rPr>
          <w:lang w:eastAsia="en-GB"/>
        </w:rPr>
        <w:t xml:space="preserve">, </w:t>
      </w:r>
      <w:r w:rsidRPr="0006648B">
        <w:rPr>
          <w:i/>
          <w:lang w:eastAsia="en-GB"/>
        </w:rPr>
        <w:t>grassland</w:t>
      </w:r>
      <w:r w:rsidRPr="0006648B">
        <w:rPr>
          <w:lang w:eastAsia="en-GB"/>
        </w:rPr>
        <w:t xml:space="preserve">, </w:t>
      </w:r>
      <w:r w:rsidRPr="0006648B">
        <w:rPr>
          <w:i/>
          <w:lang w:eastAsia="en-GB"/>
        </w:rPr>
        <w:t>shrubland</w:t>
      </w:r>
      <w:r w:rsidRPr="0006648B">
        <w:rPr>
          <w:lang w:eastAsia="en-GB"/>
        </w:rPr>
        <w:t xml:space="preserve"> and </w:t>
      </w:r>
      <w:r w:rsidRPr="0006648B">
        <w:rPr>
          <w:i/>
          <w:lang w:eastAsia="en-GB"/>
        </w:rPr>
        <w:t>managed land</w:t>
      </w:r>
      <w:r w:rsidRPr="0006648B">
        <w:rPr>
          <w:lang w:eastAsia="en-GB"/>
        </w:rPr>
        <w:t xml:space="preserve">. Only fires for which a single biome represented more than 50% of the observed FRP pixels in a fire were considered for use as a potential matchup fire during </w:t>
      </w:r>
      <m:oMath>
        <m:sSubSup>
          <m:sSubSupPr>
            <m:ctrlPr>
              <w:rPr>
                <w:rFonts w:ascii="Cambria Math" w:hAnsi="Cambria Math" w:cs="Arial"/>
                <w:sz w:val="24"/>
              </w:rPr>
            </m:ctrlPr>
          </m:sSubSupPr>
          <m:e>
            <m:r>
              <w:rPr>
                <w:rFonts w:ascii="Cambria Math" w:hAnsi="Cambria Math" w:cs="Arial"/>
                <w:sz w:val="24"/>
              </w:rPr>
              <m:t>C</m:t>
            </m:r>
          </m:e>
          <m:sub>
            <m:r>
              <w:rPr>
                <w:rFonts w:ascii="Cambria Math" w:hAnsi="Cambria Math" w:cs="Arial"/>
                <w:sz w:val="24"/>
              </w:rPr>
              <m:t>e</m:t>
            </m:r>
          </m:sub>
          <m:sup>
            <m:r>
              <w:rPr>
                <w:rFonts w:ascii="Cambria Math" w:hAnsi="Cambria Math" w:cs="Arial"/>
                <w:sz w:val="24"/>
              </w:rPr>
              <m:t>CO</m:t>
            </m:r>
          </m:sup>
        </m:sSubSup>
      </m:oMath>
      <w:r w:rsidRPr="0006648B">
        <w:rPr>
          <w:lang w:eastAsia="en-GB"/>
        </w:rPr>
        <w:t xml:space="preserve"> derivation, and for each fire we inspected the FRP-PIXEL Quality Product detailed in </w:t>
      </w:r>
      <w:r w:rsidRPr="0006648B">
        <w:rPr>
          <w:lang w:eastAsia="en-GB"/>
        </w:rPr>
        <w:fldChar w:fldCharType="begin" w:fldLock="1"/>
      </w:r>
      <w:r w:rsidRPr="0006648B">
        <w:rPr>
          <w:lang w:eastAsia="en-GB"/>
        </w:rPr>
        <w:instrText>ADDIN CSL_CITATION {"citationItems":[{"id":"ITEM-1","itemData":{"DOI":"10.5194/acp-15-13217-2015","ISSN":"16807324","abstract":"&lt;p&gt;Characterizing changes in landscape fire activity at better than hourly temporal resolution is achievable using thermal observations of actively burning fires made from geostationary Earth Observation (EO) satellites. Over the last decade or more, a series of research and/or operational \"active fire\" products have been developed from geostationary EO data, often with the aim of supporting biomass burning fuel consumption and trace gas and aerosol emission calculations. Such Fire Radiative Power (FRP) products are generated operationally from Meteosat by the Land Surface Analysis Satellite Applications Facility (LSA SAF) and are available freely every 15 min in both near-real-time and archived form. These products map the location of actively burning fires and characterize their rates of thermal radiative energy release (FRP), which is believed proportional to rates of biomass consumption and smoke emission. The FRP-PIXEL product contains the full spatio-temporal resolution FRP data set derivable from the SEVIRI (Spinning Enhanced Visible and Infrared Imager) imager onboard Meteosat at a 3 km spatial sampling distance (decreasing away from the west African sub-satellite point), whilst the FRP-GRID product is an hourly summary at 5° grid resolution that includes simple bias adjustments for meteorological cloud cover and regional underestimation of FRP caused primarily by underdetection of low FRP fires. Here we describe the enhanced geostationary Fire Thermal Anomaly (FTA) detection algorithm used to deliver these products and detail the methods used to generate the atmospherically corrected FRP and per-pixel uncertainty metrics. Using SEVIRI scene simulations and real SEVIRI data, including from a period of Meteosat-8 \"special operations\", we describe certain sensor and data pre-processing characteristics that influence SEVIRI's active fire detection and FRP measurement capability, and use these to specify parameters in the FTA algorithm and to make recommendations for the forthcoming Meteosat Third Generation operations in relation to active fire measures. We show that the current SEVIRI FTA algorithm is able to discriminate actively burning fires covering down to 10&lt;sup&gt;&amp;minus;4&lt;/sup&gt; of a pixel and that it appears more sensitive to fire than other algorithms used to generate many widely exploited active fire products. Finally, we briefly illustrate the information contained within the current Meteosat FRP-PIXEL and FRP-GRID products, providing exam…","author":[{"dropping-particle":"","family":"Wooster","given":"Martin J.","non-dropping-particle":"","parse-names":false,"suffix":""},{"dropping-particle":"","family":"Roberts","given":"G.","non-dropping-particle":"","parse-names":false,"suffix":""},{"dropping-particle":"","family":"Freeborn","given":"P. H.","non-dropping-particle":"","parse-names":false,"suffix":""},{"dropping-particle":"","family":"Xu","given":"Weidong","non-dropping-particle":"","parse-names":false,"suffix":""},{"dropping-particle":"","family":"Govaerts","given":"Y.","non-dropping-particle":"","parse-names":false,"suffix":""},{"dropping-particle":"","family":"Beeby","given":"R.","non-dropping-particle":"","parse-names":false,"suffix":""},{"dropping-particle":"","family":"He","given":"J.","non-dropping-particle":"","parse-names":false,"suffix":""},{"dropping-particle":"","family":"Lattanzio","given":"A.","non-dropping-particle":"","parse-names":false,"suffix":""},{"dropping-particle":"","family":"Fisher","given":"Daniel","non-dropping-particle":"","parse-names":false,"suffix":""},{"dropping-particle":"","family":"Mullen","given":"R.","non-dropping-particle":"","parse-names":false,"suffix":""}],"container-title":"Atmospheric Chemistry and Physics","id":"ITEM-1","issue":"22","issued":{"date-parts":[["2015"]]},"page":"13217-13239","title":"LSA SAF Meteosat FRP products-Part 1: Algorithms, product contents, and analysis","type":"article-journal","volume":"15"},"uris":["http://www.mendeley.com/documents/?uuid=7d2cfd8c-d049-474e-ae43-a64c06d33531"]}],"mendeley":{"formattedCitation":"(Wooster et al., 2015)","plainTextFormattedCitation":"(Wooster et al., 2015)","previouslyFormattedCitation":"(Wooster et al., 2015)"},"properties":{"noteIndex":0},"schema":"https://github.com/citation-style-language/schema/raw/master/csl-citation.json"}</w:instrText>
      </w:r>
      <w:r w:rsidRPr="0006648B">
        <w:rPr>
          <w:lang w:eastAsia="en-GB"/>
        </w:rPr>
        <w:fldChar w:fldCharType="separate"/>
      </w:r>
      <w:r w:rsidRPr="0006648B">
        <w:rPr>
          <w:noProof/>
          <w:lang w:eastAsia="en-GB"/>
        </w:rPr>
        <w:t>(Wooster et al., 2015)</w:t>
      </w:r>
      <w:r w:rsidRPr="0006648B">
        <w:rPr>
          <w:lang w:eastAsia="en-GB"/>
        </w:rPr>
        <w:fldChar w:fldCharType="end"/>
      </w:r>
      <w:r w:rsidRPr="0006648B">
        <w:rPr>
          <w:lang w:eastAsia="en-GB"/>
        </w:rPr>
        <w:t xml:space="preserve"> to filter out any that were partly cloud-obscured prior to the Sentinel-5P overpass. The final set of matchup fires in each of the six biomes had their plume outlined, together with a buffer to represent the surrounding ambient atmosphere. Plume outlines were based on the Sentinel-5P TCCO product and the near co-incident VIIRS imagery (</w:t>
      </w:r>
      <w:r w:rsidRPr="0006648B">
        <w:rPr>
          <w:lang w:eastAsia="en-GB"/>
        </w:rPr>
        <w:fldChar w:fldCharType="begin"/>
      </w:r>
      <w:r w:rsidRPr="0006648B">
        <w:rPr>
          <w:lang w:eastAsia="en-GB"/>
        </w:rPr>
        <w:instrText xml:space="preserve"> REF _Ref78192870 \h  \* MERGEFORMAT </w:instrText>
      </w:r>
      <w:r w:rsidRPr="0006648B">
        <w:rPr>
          <w:lang w:eastAsia="en-GB"/>
        </w:rPr>
      </w:r>
      <w:r w:rsidRPr="0006648B">
        <w:rPr>
          <w:lang w:eastAsia="en-GB"/>
        </w:rPr>
        <w:fldChar w:fldCharType="separate"/>
      </w:r>
      <w:r w:rsidR="00C464B8" w:rsidRPr="0006648B">
        <w:t xml:space="preserve">Figure </w:t>
      </w:r>
      <w:r w:rsidR="00C464B8">
        <w:rPr>
          <w:noProof/>
        </w:rPr>
        <w:t>1</w:t>
      </w:r>
      <w:r w:rsidRPr="0006648B">
        <w:rPr>
          <w:lang w:eastAsia="en-GB"/>
        </w:rPr>
        <w:fldChar w:fldCharType="end"/>
      </w:r>
      <w:r w:rsidRPr="0006648B">
        <w:rPr>
          <w:lang w:eastAsia="en-GB"/>
        </w:rPr>
        <w:t xml:space="preserve">). The minimum CO value within the buffer of each plume was used to calculate the ambient atmosphere ‘background’ CO concentration, from which the CO ‘excess above </w:t>
      </w:r>
      <w:r w:rsidRPr="0006648B">
        <w:rPr>
          <w:lang w:eastAsia="en-GB"/>
        </w:rPr>
        <w:lastRenderedPageBreak/>
        <w:t xml:space="preserve">background’ in each TROPOMI pixel was calculated. Summing this excess over all plume pixels thus provided the total amount of fire-emitted CO in the plume for that matchup fire. This was then compared to the total amount of FRE released over the period from the start of the fire to when the plume observation was made, forming one datapoint on the relevant biome graph of </w:t>
      </w:r>
      <w:r w:rsidRPr="0006648B">
        <w:rPr>
          <w:lang w:eastAsia="en-GB"/>
        </w:rPr>
        <w:fldChar w:fldCharType="begin"/>
      </w:r>
      <w:r w:rsidRPr="0006648B">
        <w:rPr>
          <w:lang w:eastAsia="en-GB"/>
        </w:rPr>
        <w:instrText xml:space="preserve"> REF _Ref78192935 \h </w:instrText>
      </w:r>
      <w:r>
        <w:rPr>
          <w:lang w:eastAsia="en-GB"/>
        </w:rPr>
        <w:instrText xml:space="preserve"> \* MERGEFORMAT </w:instrText>
      </w:r>
      <w:r w:rsidRPr="0006648B">
        <w:rPr>
          <w:lang w:eastAsia="en-GB"/>
        </w:rPr>
      </w:r>
      <w:r w:rsidRPr="0006648B">
        <w:rPr>
          <w:lang w:eastAsia="en-GB"/>
        </w:rPr>
        <w:fldChar w:fldCharType="separate"/>
      </w:r>
      <w:r w:rsidR="00C464B8" w:rsidRPr="00C464B8">
        <w:rPr>
          <w:b/>
          <w:bCs/>
        </w:rPr>
        <w:t xml:space="preserve">Figure </w:t>
      </w:r>
      <w:r w:rsidR="00C464B8" w:rsidRPr="00C464B8">
        <w:rPr>
          <w:b/>
          <w:bCs/>
          <w:noProof/>
        </w:rPr>
        <w:t>2</w:t>
      </w:r>
      <w:r w:rsidRPr="0006648B">
        <w:rPr>
          <w:lang w:eastAsia="en-GB"/>
        </w:rPr>
        <w:fldChar w:fldCharType="end"/>
      </w:r>
      <w:r w:rsidRPr="0006648B">
        <w:rPr>
          <w:lang w:eastAsia="en-GB"/>
        </w:rPr>
        <w:t>.</w:t>
      </w:r>
    </w:p>
    <w:p w14:paraId="5E953DE1" w14:textId="77777777" w:rsidR="00F814B9" w:rsidRPr="0006648B" w:rsidRDefault="00F814B9" w:rsidP="00F814B9">
      <w:pPr>
        <w:rPr>
          <w:lang w:eastAsia="en-GB"/>
        </w:rPr>
      </w:pPr>
    </w:p>
    <w:p w14:paraId="1E73C9F1" w14:textId="77777777" w:rsidR="00F814B9" w:rsidRPr="0006648B" w:rsidRDefault="00F814B9" w:rsidP="00ED4551">
      <w:pPr>
        <w:jc w:val="center"/>
      </w:pPr>
      <w:r w:rsidRPr="0006648B">
        <w:rPr>
          <w:noProof/>
        </w:rPr>
        <w:drawing>
          <wp:inline distT="0" distB="0" distL="0" distR="0" wp14:anchorId="10B55475" wp14:editId="1775C587">
            <wp:extent cx="5731510" cy="219585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95854"/>
                    </a:xfrm>
                    <a:prstGeom prst="rect">
                      <a:avLst/>
                    </a:prstGeom>
                  </pic:spPr>
                </pic:pic>
              </a:graphicData>
            </a:graphic>
          </wp:inline>
        </w:drawing>
      </w:r>
    </w:p>
    <w:p w14:paraId="5B16D6ED" w14:textId="18CC670E" w:rsidR="00F814B9" w:rsidRDefault="00F814B9" w:rsidP="00F814B9">
      <w:pPr>
        <w:pStyle w:val="Caption"/>
      </w:pPr>
      <w:bookmarkStart w:id="4" w:name="_Ref78192870"/>
      <w:r w:rsidRPr="0006648B">
        <w:t xml:space="preserve">Figure </w:t>
      </w:r>
      <w:fldSimple w:instr=" SEQ Figure \* ARABIC ">
        <w:r w:rsidR="00C464B8">
          <w:rPr>
            <w:noProof/>
          </w:rPr>
          <w:t>1</w:t>
        </w:r>
      </w:fldSimple>
      <w:bookmarkEnd w:id="4"/>
      <w:r w:rsidRPr="0006648B">
        <w:t xml:space="preserve">. Example data of a matchup fires used to develop the </w:t>
      </w:r>
      <m:oMath>
        <m:sSubSup>
          <m:sSubSupPr>
            <m:ctrlPr>
              <w:rPr>
                <w:rFonts w:ascii="Cambria Math" w:hAnsi="Cambria Math"/>
              </w:rPr>
            </m:ctrlPr>
          </m:sSubSupPr>
          <m:e>
            <m:r>
              <m:rPr>
                <m:sty m:val="bi"/>
              </m:rPr>
              <w:rPr>
                <w:rFonts w:ascii="Cambria Math" w:hAnsi="Cambria Math"/>
              </w:rPr>
              <m:t>C</m:t>
            </m:r>
          </m:e>
          <m:sub>
            <m:r>
              <m:rPr>
                <m:sty m:val="bi"/>
              </m:rPr>
              <w:rPr>
                <w:rFonts w:ascii="Cambria Math" w:hAnsi="Cambria Math"/>
              </w:rPr>
              <m:t>e</m:t>
            </m:r>
          </m:sub>
          <m:sup>
            <m:r>
              <m:rPr>
                <m:sty m:val="bi"/>
              </m:rPr>
              <w:rPr>
                <w:rFonts w:ascii="Cambria Math" w:hAnsi="Cambria Math"/>
              </w:rPr>
              <m:t>CO</m:t>
            </m:r>
          </m:sup>
        </m:sSubSup>
      </m:oMath>
      <w:r w:rsidRPr="0006648B">
        <w:t xml:space="preserve">smoke emissions coefficients presented in Figure 2. (a) VIIRS RGB image of three landscape fire smoke plumes, along with (b) the corresponding image of Sentinel-5P derived total column CO (TCCO). In both images, the AF pixel detections taken from the Meteosat FRP-PIXEL product are superimposed (yellow points) along with the bounding polygons used to delineate the fire plumes. Satellites data are from 11:24 and 11:30 UTC respectively, on September 9th over an area in norther Botswana. </w:t>
      </w:r>
    </w:p>
    <w:p w14:paraId="6FA1CEFC" w14:textId="77777777" w:rsidR="00ED4551" w:rsidRPr="00ED4551" w:rsidRDefault="00ED4551" w:rsidP="00ED4551"/>
    <w:p w14:paraId="344BBA0F" w14:textId="77777777" w:rsidR="00F814B9" w:rsidRPr="0006648B" w:rsidRDefault="00F814B9" w:rsidP="00F814B9">
      <w:pPr>
        <w:pStyle w:val="Heading2"/>
        <w:rPr>
          <w:lang w:eastAsia="en-GB"/>
        </w:rPr>
      </w:pPr>
      <w:bookmarkStart w:id="5" w:name="_Ref90033857"/>
      <w:r w:rsidRPr="0006648B">
        <w:rPr>
          <w:lang w:eastAsia="en-GB"/>
        </w:rPr>
        <w:t xml:space="preserve">Derivation of Carbon Monoxide Smoke Emission Coefficients </w:t>
      </w:r>
      <m:oMath>
        <m:r>
          <m:rPr>
            <m:sty m:val="bi"/>
          </m:rPr>
          <w:rPr>
            <w:rFonts w:ascii="Cambria Math" w:hAnsi="Cambria Math"/>
            <w:lang w:eastAsia="en-GB"/>
          </w:rPr>
          <m:t>[</m:t>
        </m:r>
        <m:sSubSup>
          <m:sSubSupPr>
            <m:ctrlPr>
              <w:rPr>
                <w:rFonts w:ascii="Cambria Math" w:hAnsi="Cambria Math"/>
                <w:lang w:eastAsia="en-GB"/>
              </w:rPr>
            </m:ctrlPr>
          </m:sSubSupPr>
          <m:e>
            <m:r>
              <m:rPr>
                <m:sty m:val="bi"/>
              </m:rPr>
              <w:rPr>
                <w:rFonts w:ascii="Cambria Math" w:hAnsi="Cambria Math"/>
                <w:lang w:eastAsia="en-GB"/>
              </w:rPr>
              <m:t>C</m:t>
            </m:r>
          </m:e>
          <m:sub>
            <m:r>
              <m:rPr>
                <m:sty m:val="bi"/>
              </m:rPr>
              <w:rPr>
                <w:rFonts w:ascii="Cambria Math" w:hAnsi="Cambria Math"/>
                <w:lang w:eastAsia="en-GB"/>
              </w:rPr>
              <m:t>e</m:t>
            </m:r>
          </m:sub>
          <m:sup>
            <m:r>
              <m:rPr>
                <m:sty m:val="bi"/>
              </m:rPr>
              <w:rPr>
                <w:rFonts w:ascii="Cambria Math" w:hAnsi="Cambria Math"/>
                <w:lang w:eastAsia="en-GB"/>
              </w:rPr>
              <m:t>CO</m:t>
            </m:r>
          </m:sup>
        </m:sSubSup>
      </m:oMath>
      <w:r w:rsidRPr="0006648B">
        <w:rPr>
          <w:lang w:eastAsia="en-GB"/>
        </w:rPr>
        <w:t>]</w:t>
      </w:r>
      <w:bookmarkEnd w:id="5"/>
    </w:p>
    <w:p w14:paraId="00C1B571" w14:textId="77777777" w:rsidR="00C464B8" w:rsidRDefault="00F814B9" w:rsidP="00F814B9">
      <w:r w:rsidRPr="0006648B">
        <w:rPr>
          <w:lang w:eastAsia="en-GB"/>
        </w:rPr>
        <w:t xml:space="preserve">The set of matchups for each fire affected biome are shown in </w:t>
      </w:r>
      <w:r w:rsidRPr="0006648B">
        <w:fldChar w:fldCharType="begin"/>
      </w:r>
      <w:r w:rsidRPr="0006648B">
        <w:instrText xml:space="preserve"> REF _Ref78192935 \h  \* MERGEFORMAT </w:instrText>
      </w:r>
      <w:r w:rsidRPr="0006648B">
        <w:fldChar w:fldCharType="separate"/>
      </w:r>
      <w:r w:rsidR="00C464B8" w:rsidRPr="0006648B">
        <w:t xml:space="preserve">Figure </w:t>
      </w:r>
      <w:r w:rsidR="00C464B8">
        <w:t>2</w:t>
      </w:r>
      <w:r w:rsidRPr="0006648B">
        <w:fldChar w:fldCharType="end"/>
      </w:r>
      <w:r w:rsidRPr="0006648B">
        <w:rPr>
          <w:lang w:eastAsia="en-GB"/>
        </w:rPr>
        <w:t xml:space="preserve"> and were used to derive the set of biome-dependent CO smoke emission coefficients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xml:space="preserve">] listed in </w:t>
      </w:r>
      <w:r w:rsidRPr="0006648B">
        <w:fldChar w:fldCharType="begin"/>
      </w:r>
      <w:r w:rsidRPr="0006648B">
        <w:instrText xml:space="preserve"> REF _Ref78192950 \h  \* MERGEFORMAT </w:instrText>
      </w:r>
      <w:r w:rsidRPr="0006648B">
        <w:fldChar w:fldCharType="separate"/>
      </w:r>
      <w:r w:rsidR="00C464B8" w:rsidRPr="0006648B">
        <w:t xml:space="preserve">Table </w:t>
      </w:r>
      <w:r w:rsidR="00C464B8">
        <w:t>1</w:t>
      </w:r>
      <w:r w:rsidRPr="0006648B">
        <w:fldChar w:fldCharType="end"/>
      </w:r>
      <w:r w:rsidRPr="0006648B">
        <w:t xml:space="preserve"> using </w:t>
      </w:r>
      <w:r w:rsidRPr="0006648B">
        <w:rPr>
          <w:lang w:eastAsia="en-GB"/>
        </w:rPr>
        <w:t xml:space="preserve">zero-intercept ordinary least squares (OLS) regression.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lang w:eastAsia="en-GB"/>
        </w:rPr>
        <w:t xml:space="preserve"> used instead orthogonal distance regression (ODR) for the derivation of their TPM emission coefficient values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TPM</m:t>
            </m:r>
          </m:sup>
        </m:sSubSup>
      </m:oMath>
      <w:r w:rsidRPr="0006648B">
        <w:rPr>
          <w:lang w:eastAsia="en-GB"/>
        </w:rPr>
        <w:t>], so to ensure a consistent methodology for emission coefficient derivation we also re-derived</w:t>
      </w:r>
      <m:oMath>
        <m:r>
          <w:rPr>
            <w:rFonts w:ascii="Cambria Math" w:hAnsi="Cambria Math"/>
            <w:lang w:eastAsia="en-GB"/>
          </w:rPr>
          <m:t xml:space="preserve"> </m:t>
        </m:r>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TPM</m:t>
            </m:r>
          </m:sup>
        </m:sSubSup>
        <m:r>
          <m:rPr>
            <m:sty m:val="p"/>
          </m:rPr>
          <w:rPr>
            <w:rFonts w:ascii="Cambria Math" w:hAnsi="Cambria Math"/>
            <w:lang w:eastAsia="en-GB"/>
          </w:rPr>
          <m:t xml:space="preserve"> </m:t>
        </m:r>
      </m:oMath>
      <w:r w:rsidRPr="0006648B">
        <w:rPr>
          <w:lang w:eastAsia="en-GB"/>
        </w:rPr>
        <w:t xml:space="preserve">values using OLS regression from the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lang w:eastAsia="en-GB"/>
        </w:rPr>
        <w:t xml:space="preserve"> dataset (see </w:t>
      </w:r>
      <w:r w:rsidRPr="0006648B">
        <w:rPr>
          <w:lang w:eastAsia="en-GB"/>
        </w:rPr>
        <w:fldChar w:fldCharType="begin"/>
      </w:r>
      <w:r w:rsidRPr="0006648B">
        <w:rPr>
          <w:lang w:eastAsia="en-GB"/>
        </w:rPr>
        <w:instrText xml:space="preserve"> REF _Ref90033105 \h </w:instrText>
      </w:r>
      <w:r>
        <w:rPr>
          <w:lang w:eastAsia="en-GB"/>
        </w:rPr>
        <w:instrText xml:space="preserve"> \* MERGEFORMAT </w:instrText>
      </w:r>
      <w:r w:rsidRPr="0006648B">
        <w:rPr>
          <w:lang w:eastAsia="en-GB"/>
        </w:rPr>
      </w:r>
      <w:r w:rsidRPr="0006648B">
        <w:rPr>
          <w:lang w:eastAsia="en-GB"/>
        </w:rPr>
        <w:fldChar w:fldCharType="separate"/>
      </w:r>
      <w:r w:rsidR="00C464B8" w:rsidRPr="0006648B">
        <w:t>Appendix A</w:t>
      </w:r>
      <w:r w:rsidRPr="0006648B">
        <w:rPr>
          <w:lang w:eastAsia="en-GB"/>
        </w:rPr>
        <w:fldChar w:fldCharType="end"/>
      </w:r>
      <w:r w:rsidRPr="0006648B">
        <w:rPr>
          <w:lang w:eastAsia="en-GB"/>
        </w:rPr>
        <w:t xml:space="preserve">). The updated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TPM</m:t>
            </m:r>
          </m:sup>
        </m:sSubSup>
        <m:r>
          <m:rPr>
            <m:sty m:val="p"/>
          </m:rPr>
          <w:rPr>
            <w:rFonts w:ascii="Cambria Math" w:hAnsi="Cambria Math"/>
            <w:lang w:eastAsia="en-GB"/>
          </w:rPr>
          <m:t xml:space="preserve"> </m:t>
        </m:r>
      </m:oMath>
      <w:r w:rsidRPr="0006648B">
        <w:rPr>
          <w:lang w:eastAsia="en-GB"/>
        </w:rPr>
        <w:t>for closed canopy forest, managed land, grassland, shrubland, low-woodland savanna and high-woodland savanna are 26.07 g.MJ</w:t>
      </w:r>
      <w:r w:rsidRPr="0006648B">
        <w:rPr>
          <w:vertAlign w:val="superscript"/>
          <w:lang w:eastAsia="en-GB"/>
        </w:rPr>
        <w:t>-1</w:t>
      </w:r>
      <w:r w:rsidRPr="0006648B">
        <w:rPr>
          <w:lang w:eastAsia="en-GB"/>
        </w:rPr>
        <w:t>, 12.23 g.MJ</w:t>
      </w:r>
      <w:r w:rsidRPr="0006648B">
        <w:rPr>
          <w:vertAlign w:val="superscript"/>
          <w:lang w:eastAsia="en-GB"/>
        </w:rPr>
        <w:t>-1</w:t>
      </w:r>
      <w:r w:rsidRPr="0006648B">
        <w:rPr>
          <w:lang w:eastAsia="en-GB"/>
        </w:rPr>
        <w:t>, 9.39 g.MJ</w:t>
      </w:r>
      <w:r w:rsidRPr="0006648B">
        <w:rPr>
          <w:vertAlign w:val="superscript"/>
          <w:lang w:eastAsia="en-GB"/>
        </w:rPr>
        <w:t>-1</w:t>
      </w:r>
      <w:r w:rsidRPr="0006648B">
        <w:rPr>
          <w:lang w:eastAsia="en-GB"/>
        </w:rPr>
        <w:t>, 9.88 g.MJ</w:t>
      </w:r>
      <w:r w:rsidRPr="0006648B">
        <w:rPr>
          <w:vertAlign w:val="superscript"/>
          <w:lang w:eastAsia="en-GB"/>
        </w:rPr>
        <w:t>-1</w:t>
      </w:r>
      <w:r w:rsidRPr="0006648B">
        <w:rPr>
          <w:lang w:eastAsia="en-GB"/>
        </w:rPr>
        <w:t>, 10.65 g.MJ</w:t>
      </w:r>
      <w:r w:rsidRPr="0006648B">
        <w:rPr>
          <w:vertAlign w:val="superscript"/>
          <w:lang w:eastAsia="en-GB"/>
        </w:rPr>
        <w:t>-1</w:t>
      </w:r>
      <w:r w:rsidRPr="0006648B">
        <w:rPr>
          <w:lang w:eastAsia="en-GB"/>
        </w:rPr>
        <w:t>, and 14.18 g.MJ</w:t>
      </w:r>
      <w:r w:rsidRPr="0006648B">
        <w:rPr>
          <w:vertAlign w:val="superscript"/>
          <w:lang w:eastAsia="en-GB"/>
        </w:rPr>
        <w:t>-1</w:t>
      </w:r>
      <w:r w:rsidRPr="0006648B">
        <w:rPr>
          <w:lang w:eastAsia="en-GB"/>
        </w:rPr>
        <w:t xml:space="preserve"> respectively, and on average these are 14% lower than the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TPM</m:t>
            </m:r>
          </m:sup>
        </m:sSubSup>
      </m:oMath>
      <w:r w:rsidRPr="0006648B">
        <w:rPr>
          <w:lang w:eastAsia="en-GB"/>
        </w:rPr>
        <w:t xml:space="preserve"> reported in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lang w:eastAsia="en-GB"/>
        </w:rPr>
        <w:t xml:space="preserve"> which were based on the same matchup data but derived via ODR regression. These updated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TPM</m:t>
            </m:r>
          </m:sup>
        </m:sSubSup>
        <m:r>
          <w:rPr>
            <w:rFonts w:ascii="Cambria Math" w:hAnsi="Cambria Math"/>
            <w:lang w:eastAsia="en-GB"/>
          </w:rPr>
          <m:t xml:space="preserve"> </m:t>
        </m:r>
      </m:oMath>
      <w:r w:rsidRPr="0006648B">
        <w:rPr>
          <w:lang w:eastAsia="en-GB"/>
        </w:rPr>
        <w:t xml:space="preserve">are the ones reported and used hereafter. The method used to evaluate our final CO emissions in Section </w:t>
      </w:r>
      <w:r w:rsidRPr="0006648B">
        <w:rPr>
          <w:lang w:eastAsia="en-GB"/>
        </w:rPr>
        <w:fldChar w:fldCharType="begin"/>
      </w:r>
      <w:r w:rsidRPr="0006648B">
        <w:rPr>
          <w:lang w:eastAsia="en-GB"/>
        </w:rPr>
        <w:instrText xml:space="preserve"> REF _Ref90033214 \r \h </w:instrText>
      </w:r>
      <w:r>
        <w:rPr>
          <w:lang w:eastAsia="en-GB"/>
        </w:rPr>
        <w:instrText xml:space="preserve"> \* MERGEFORMAT </w:instrText>
      </w:r>
      <w:r w:rsidRPr="0006648B">
        <w:rPr>
          <w:lang w:eastAsia="en-GB"/>
        </w:rPr>
      </w:r>
      <w:r w:rsidRPr="0006648B">
        <w:rPr>
          <w:lang w:eastAsia="en-GB"/>
        </w:rPr>
        <w:fldChar w:fldCharType="separate"/>
      </w:r>
      <w:r w:rsidR="00C464B8">
        <w:rPr>
          <w:lang w:eastAsia="en-GB"/>
        </w:rPr>
        <w:t>4</w:t>
      </w:r>
      <w:r w:rsidRPr="0006648B">
        <w:rPr>
          <w:lang w:eastAsia="en-GB"/>
        </w:rPr>
        <w:fldChar w:fldCharType="end"/>
      </w:r>
      <w:r w:rsidRPr="0006648B">
        <w:rPr>
          <w:lang w:eastAsia="en-GB"/>
        </w:rPr>
        <w:t xml:space="preserve"> using the WRF-CMAQ model and regional atmospheric CO observations was also used to carry out an analogous evaluation of the TPM emissions generated from the updated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TPM</m:t>
            </m:r>
          </m:sup>
        </m:sSubSup>
      </m:oMath>
      <w:r w:rsidRPr="0006648B">
        <w:rPr>
          <w:lang w:eastAsia="en-GB"/>
        </w:rPr>
        <w:t xml:space="preserve"> values of </w:t>
      </w:r>
      <w:r w:rsidRPr="0006648B">
        <w:rPr>
          <w:lang w:eastAsia="en-GB"/>
        </w:rPr>
        <w:fldChar w:fldCharType="begin"/>
      </w:r>
      <w:r w:rsidRPr="0006648B">
        <w:rPr>
          <w:lang w:eastAsia="en-GB"/>
        </w:rPr>
        <w:instrText xml:space="preserve"> REF _Ref90033105 \h </w:instrText>
      </w:r>
      <w:r>
        <w:rPr>
          <w:lang w:eastAsia="en-GB"/>
        </w:rPr>
        <w:instrText xml:space="preserve"> \* MERGEFORMAT </w:instrText>
      </w:r>
      <w:r w:rsidRPr="0006648B">
        <w:rPr>
          <w:lang w:eastAsia="en-GB"/>
        </w:rPr>
      </w:r>
      <w:r w:rsidRPr="0006648B">
        <w:rPr>
          <w:lang w:eastAsia="en-GB"/>
        </w:rPr>
        <w:fldChar w:fldCharType="separate"/>
      </w:r>
      <w:r w:rsidR="00C464B8" w:rsidRPr="0006648B">
        <w:t>Appendix A</w:t>
      </w:r>
      <w:r w:rsidRPr="0006648B">
        <w:rPr>
          <w:lang w:eastAsia="en-GB"/>
        </w:rPr>
        <w:fldChar w:fldCharType="end"/>
      </w:r>
      <w:r w:rsidRPr="0006648B">
        <w:rPr>
          <w:lang w:eastAsia="en-GB"/>
        </w:rPr>
        <w:t xml:space="preserve"> – but replacing the CO observations with AERONET and MODIS MAIAC AOD data (see </w:t>
      </w:r>
      <w:r w:rsidRPr="0006648B">
        <w:rPr>
          <w:lang w:eastAsia="en-GB"/>
        </w:rPr>
        <w:fldChar w:fldCharType="begin"/>
      </w:r>
      <w:r w:rsidRPr="0006648B">
        <w:rPr>
          <w:lang w:eastAsia="en-GB"/>
        </w:rPr>
        <w:instrText xml:space="preserve"> REF _Ref90033308 \h </w:instrText>
      </w:r>
      <w:r>
        <w:rPr>
          <w:lang w:eastAsia="en-GB"/>
        </w:rPr>
        <w:instrText xml:space="preserve"> \* MERGEFORMAT </w:instrText>
      </w:r>
      <w:r w:rsidRPr="0006648B">
        <w:rPr>
          <w:lang w:eastAsia="en-GB"/>
        </w:rPr>
      </w:r>
      <w:r w:rsidRPr="0006648B">
        <w:rPr>
          <w:lang w:eastAsia="en-GB"/>
        </w:rPr>
        <w:fldChar w:fldCharType="separate"/>
      </w:r>
    </w:p>
    <w:p w14:paraId="225A52AB" w14:textId="77777777" w:rsidR="00C464B8" w:rsidRDefault="00C464B8" w:rsidP="00F814B9"/>
    <w:p w14:paraId="582DA42B" w14:textId="031D56FA" w:rsidR="00F814B9" w:rsidRDefault="00C464B8" w:rsidP="00F814B9">
      <w:r w:rsidRPr="0006648B">
        <w:t>Appendix C</w:t>
      </w:r>
      <w:r w:rsidR="00F814B9" w:rsidRPr="0006648B">
        <w:rPr>
          <w:lang w:eastAsia="en-GB"/>
        </w:rPr>
        <w:fldChar w:fldCharType="end"/>
      </w:r>
      <w:r w:rsidR="00F814B9" w:rsidRPr="0006648B">
        <w:rPr>
          <w:lang w:eastAsia="en-GB"/>
        </w:rPr>
        <w:t>).</w:t>
      </w:r>
    </w:p>
    <w:p w14:paraId="69FFF3D7" w14:textId="3BCED33A" w:rsidR="00F814B9" w:rsidRDefault="00F814B9" w:rsidP="00F814B9">
      <w:pPr>
        <w:rPr>
          <w:lang w:eastAsia="en-GB"/>
        </w:rPr>
      </w:pPr>
      <w:r w:rsidRPr="0006648B">
        <w:rPr>
          <w:lang w:eastAsia="en-GB"/>
        </w:rPr>
        <w:t xml:space="preserve">For each of the six fire biomes at least 12 matchup fires were available for derivation of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xml:space="preserve">, apart from for closed canopy forest. TROPOMI CO plumes in the closed canopy forest biome were not sufficiently distinct from the background in this region, so we instead derived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xml:space="preserve"> for closed canopy forest from a ‘FEER-equivalent’ value. The method used to derive this is detailed in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lang w:eastAsia="en-GB"/>
        </w:rPr>
        <w:t xml:space="preserve">, and essentially involves aggregating the FEER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TPM</m:t>
            </m:r>
          </m:sup>
        </m:sSubSup>
      </m:oMath>
      <w:r w:rsidRPr="0006648B">
        <w:rPr>
          <w:lang w:eastAsia="en-GB"/>
        </w:rPr>
        <w:t xml:space="preserve">emission coefficients of </w:t>
      </w:r>
      <w:r w:rsidRPr="0006648B">
        <w:rPr>
          <w:lang w:eastAsia="en-GB"/>
        </w:rPr>
        <w:fldChar w:fldCharType="begin" w:fldLock="1"/>
      </w:r>
      <w:r w:rsidRPr="0006648B">
        <w:rPr>
          <w:lang w:eastAsia="en-GB"/>
        </w:rPr>
        <w:instrText>ADDIN CSL_CITATION {"citationItems":[{"id":"ITEM-1","itemData":{"DOI":"10.5194/acp-14-6643-2014","ISBN":"1680-7316","ISSN":"16807324","abstract":"Fire emissions estimates have long been based on bottom-up approaches that are not only complex, but also fraught with compounding uncertainties. We present the development of a global gridded (1° × 1°) emission coefficients (Ce) product for smoke total particulate matter (TPM) based on a top-down approach using coincident measurements of fire radiative power (FRP) and aerosol optical thickness (AOT) from the Moderate-resolution Imaging Spectro-radiometer (MODIS) sensors aboard the Terra and Aqua satellites. This new Fire Energetics and Emissions Research version 1.0 (FEER.v1) Ce product has now been released to the community and can be obtained from http://feer.gsfc.nasa.gov/, along with the corresponding 1-to-1 mapping of their quality assurance (QA) flags that will enable the Ce values to be filtered by quality for use in various applications. The regional averages of Ce values for different ecosystem types were found to be in the ranges of 16–21 g MJ−1 for savanna and grasslands, 15–32 g MJ−1 for tropical forest, 9–12 g MJ−1 for North American boreal forest, and 18–26 g MJ−1 for Russian boreal forest, croplands and natural vegetation. The FEER.v1 Ce product was multiplied by time-integrated FRP data to calculate regional smoke TPM emissions, which were compared with equivalent emissions products from three existing inventories. FEER.v1 showed higher and more reasonable smoke TPM estimates than two other emissions inventories that are based on bottom-up approaches and already reported in the literature to be too low, but portrayed an overall reasonable agreement with another top-down approach. This suggests that top-down approaches may hold better promise and need to be further developed to accelerate the reduction of uncertainty associated with fire emissions estimation in air-quality and climate research and applications. Results of the analysis of FEER.v1 data for 2004–2011 show that 65–85 Tg yr−1 of TPM is emitted globally from open biomass burning, with a generally decreasing trend over this short time period. The FEER.v1 Ce product is the first global gridded product in the family of \"emission factors\", that is based essentially on satellite measurements, and requires only direct satellite FRP measurements of an actively burning fire anywhere to evaluate its emission rate in near-real time, which is essential for operational activities, such as the monitoring and forecasting of smoke emission impacts on air quality.","author":[{"dropping-particle":"","family":"Ichoku","given":"C.","non-dropping-particle":"","parse-names":false,"suffix":""},{"dropping-particle":"","family":"Ellison","given":"L.","non-dropping-particle":"","parse-names":false,"suffix":""}],"container-title":"Atmospheric Chemistry and Physics","id":"ITEM-1","issue":"13","issued":{"date-parts":[["2014"]]},"page":"6643-6667","title":"Global top-down smoke-aerosol emissions estimation using satellite fire radiative power measurements","type":"article-journal","volume":"14"},"uris":["http://www.mendeley.com/documents/?uuid=789db79c-520b-4d5c-a822-b7b36fe45af4"]}],"mendeley":{"formattedCitation":"(Ichoku and Ellison, 2014)","manualFormatting":"Ichoku and Ellison (2014)","plainTextFormattedCitation":"(Ichoku and Ellison, 2014)","previouslyFormattedCitation":"(Ichoku and Ellison, 2014)"},"properties":{"noteIndex":0},"schema":"https://github.com/citation-style-language/schema/raw/master/csl-citation.json"}</w:instrText>
      </w:r>
      <w:r w:rsidRPr="0006648B">
        <w:rPr>
          <w:lang w:eastAsia="en-GB"/>
        </w:rPr>
        <w:fldChar w:fldCharType="separate"/>
      </w:r>
      <w:r w:rsidRPr="0006648B">
        <w:rPr>
          <w:noProof/>
          <w:lang w:eastAsia="en-GB"/>
        </w:rPr>
        <w:t>Ichoku and Ellison (2014)</w:t>
      </w:r>
      <w:r w:rsidRPr="0006648B">
        <w:rPr>
          <w:lang w:eastAsia="en-GB"/>
        </w:rPr>
        <w:fldChar w:fldCharType="end"/>
      </w:r>
      <w:r w:rsidRPr="0006648B">
        <w:rPr>
          <w:lang w:eastAsia="en-GB"/>
        </w:rPr>
        <w:t xml:space="preserve"> (</w:t>
      </w:r>
      <w:hyperlink r:id="rId16" w:history="1">
        <w:r w:rsidRPr="0006648B">
          <w:rPr>
            <w:rStyle w:val="Hyperlink"/>
            <w:lang w:eastAsia="en-GB"/>
          </w:rPr>
          <w:t>https://feer.gsfc.nasa.gov/data/emissions/</w:t>
        </w:r>
      </w:hyperlink>
      <w:r w:rsidRPr="0006648B">
        <w:rPr>
          <w:lang w:eastAsia="en-GB"/>
        </w:rPr>
        <w:t xml:space="preserve">) to the relevant fire biome. Equation 1 was then applied to obtain a FEER-equivalent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this was calculated as 156.7 g.MJ</w:t>
      </w:r>
      <w:r w:rsidRPr="0006648B">
        <w:rPr>
          <w:vertAlign w:val="superscript"/>
          <w:lang w:eastAsia="en-GB"/>
        </w:rPr>
        <w:t>-1</w:t>
      </w:r>
      <w:r w:rsidRPr="0006648B">
        <w:rPr>
          <w:lang w:eastAsia="en-GB"/>
        </w:rPr>
        <w:t xml:space="preserve"> for the closed canopy forest biome. We generated FEER-equivalent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xml:space="preserve"> for each of the other five fire biomes to compare these to our directly derived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xml:space="preserve"> values. We found agreement for all biomes was within ±34% </w:t>
      </w:r>
      <w:r w:rsidRPr="0006648B">
        <w:t xml:space="preserve">(see </w:t>
      </w:r>
      <w:r w:rsidRPr="0006648B">
        <w:fldChar w:fldCharType="begin"/>
      </w:r>
      <w:r w:rsidRPr="0006648B">
        <w:instrText xml:space="preserve"> REF _Ref78192950 \h  \* MERGEFORMAT </w:instrText>
      </w:r>
      <w:r w:rsidRPr="0006648B">
        <w:fldChar w:fldCharType="separate"/>
      </w:r>
      <w:r w:rsidR="00C464B8" w:rsidRPr="0006648B">
        <w:t xml:space="preserve">Table </w:t>
      </w:r>
      <w:r w:rsidR="00C464B8">
        <w:t>1</w:t>
      </w:r>
      <w:r w:rsidRPr="0006648B">
        <w:fldChar w:fldCharType="end"/>
      </w:r>
      <w:r w:rsidRPr="0006648B">
        <w:t xml:space="preserve">), somewhat </w:t>
      </w:r>
      <w:r w:rsidRPr="0006648B">
        <w:rPr>
          <w:lang w:eastAsia="en-GB"/>
        </w:rPr>
        <w:t xml:space="preserve">justifying our use of the FEER-equivalent value in the closed canopy forest biome where a directly derived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xml:space="preserve"> value was not achieved. </w:t>
      </w:r>
    </w:p>
    <w:p w14:paraId="7AD125A8" w14:textId="77777777" w:rsidR="00F814B9" w:rsidRPr="0006648B" w:rsidRDefault="00F814B9" w:rsidP="00F814B9">
      <w:pPr>
        <w:rPr>
          <w:lang w:eastAsia="en-GB"/>
        </w:rPr>
      </w:pPr>
    </w:p>
    <w:p w14:paraId="1B3A605D" w14:textId="0DE17B38" w:rsidR="00F814B9" w:rsidRPr="0006648B" w:rsidRDefault="00F814B9" w:rsidP="00F814B9">
      <w:pPr>
        <w:rPr>
          <w:lang w:eastAsia="en-GB"/>
        </w:rPr>
      </w:pPr>
      <w:r w:rsidRPr="0006648B">
        <w:rPr>
          <w:lang w:eastAsia="en-GB"/>
        </w:rPr>
        <w:t xml:space="preserve">For ease of future discussion, hereafter, we will refer to emissions inventories generated using the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xml:space="preserve"> coefficients of this Section as the FREM_bCO emissions inventory. Any emissions inventory generated using the updated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TPM</m:t>
            </m:r>
          </m:sup>
        </m:sSubSup>
      </m:oMath>
      <w:r w:rsidRPr="0006648B">
        <w:rPr>
          <w:lang w:eastAsia="en-GB"/>
        </w:rPr>
        <w:t xml:space="preserve"> coefficients reported in </w:t>
      </w:r>
      <w:r w:rsidRPr="0006648B">
        <w:rPr>
          <w:lang w:eastAsia="en-GB"/>
        </w:rPr>
        <w:fldChar w:fldCharType="begin"/>
      </w:r>
      <w:r w:rsidRPr="0006648B">
        <w:rPr>
          <w:lang w:eastAsia="en-GB"/>
        </w:rPr>
        <w:instrText xml:space="preserve"> REF _Ref78192950 \h </w:instrText>
      </w:r>
      <w:r>
        <w:rPr>
          <w:lang w:eastAsia="en-GB"/>
        </w:rPr>
        <w:instrText xml:space="preserve"> \* MERGEFORMAT </w:instrText>
      </w:r>
      <w:r w:rsidRPr="0006648B">
        <w:rPr>
          <w:lang w:eastAsia="en-GB"/>
        </w:rPr>
      </w:r>
      <w:r w:rsidRPr="0006648B">
        <w:rPr>
          <w:lang w:eastAsia="en-GB"/>
        </w:rPr>
        <w:fldChar w:fldCharType="separate"/>
      </w:r>
      <w:r w:rsidR="00C464B8" w:rsidRPr="00C464B8">
        <w:rPr>
          <w:b/>
          <w:bCs/>
        </w:rPr>
        <w:t xml:space="preserve">Table </w:t>
      </w:r>
      <w:r w:rsidR="00C464B8" w:rsidRPr="00C464B8">
        <w:rPr>
          <w:b/>
          <w:bCs/>
          <w:noProof/>
        </w:rPr>
        <w:t>1</w:t>
      </w:r>
      <w:r w:rsidRPr="0006648B">
        <w:rPr>
          <w:lang w:eastAsia="en-GB"/>
        </w:rPr>
        <w:fldChar w:fldCharType="end"/>
      </w:r>
      <w:r w:rsidRPr="0006648B">
        <w:rPr>
          <w:lang w:eastAsia="en-GB"/>
        </w:rPr>
        <w:t xml:space="preserve"> and detailed in </w:t>
      </w:r>
      <w:r w:rsidRPr="0006648B">
        <w:rPr>
          <w:lang w:eastAsia="en-GB"/>
        </w:rPr>
        <w:fldChar w:fldCharType="begin"/>
      </w:r>
      <w:r w:rsidRPr="0006648B">
        <w:rPr>
          <w:lang w:eastAsia="en-GB"/>
        </w:rPr>
        <w:instrText xml:space="preserve"> REF _Ref90033105 \h </w:instrText>
      </w:r>
      <w:r>
        <w:rPr>
          <w:lang w:eastAsia="en-GB"/>
        </w:rPr>
        <w:instrText xml:space="preserve"> \* MERGEFORMAT </w:instrText>
      </w:r>
      <w:r w:rsidRPr="0006648B">
        <w:rPr>
          <w:lang w:eastAsia="en-GB"/>
        </w:rPr>
      </w:r>
      <w:r w:rsidRPr="0006648B">
        <w:rPr>
          <w:lang w:eastAsia="en-GB"/>
        </w:rPr>
        <w:fldChar w:fldCharType="separate"/>
      </w:r>
      <w:r w:rsidR="00C464B8" w:rsidRPr="0006648B">
        <w:t>Appendix A</w:t>
      </w:r>
      <w:r w:rsidRPr="0006648B">
        <w:rPr>
          <w:lang w:eastAsia="en-GB"/>
        </w:rPr>
        <w:fldChar w:fldCharType="end"/>
      </w:r>
      <w:r w:rsidRPr="0006648B">
        <w:rPr>
          <w:lang w:eastAsia="en-GB"/>
        </w:rPr>
        <w:t xml:space="preserve"> will be referred to as FREM_bTPM hereafter - the </w:t>
      </w:r>
      <w:r w:rsidRPr="0006648B">
        <w:rPr>
          <w:i/>
          <w:iCs/>
          <w:lang w:eastAsia="en-GB"/>
        </w:rPr>
        <w:t>b</w:t>
      </w:r>
      <w:r w:rsidRPr="0006648B">
        <w:rPr>
          <w:lang w:eastAsia="en-GB"/>
        </w:rPr>
        <w:t xml:space="preserve"> in both cases denotes the </w:t>
      </w:r>
      <w:r w:rsidRPr="0006648B">
        <w:rPr>
          <w:i/>
          <w:iCs/>
          <w:lang w:eastAsia="en-GB"/>
        </w:rPr>
        <w:t>base</w:t>
      </w:r>
      <w:r w:rsidRPr="0006648B">
        <w:rPr>
          <w:lang w:eastAsia="en-GB"/>
        </w:rPr>
        <w:t xml:space="preserve"> or reference species used to produce emissions estimates.</w:t>
      </w:r>
    </w:p>
    <w:p w14:paraId="298FA0C9" w14:textId="77777777" w:rsidR="00F814B9" w:rsidRPr="0006648B" w:rsidRDefault="00F814B9" w:rsidP="00F814B9">
      <w:pPr>
        <w:jc w:val="center"/>
      </w:pPr>
      <w:r w:rsidRPr="0006648B">
        <w:rPr>
          <w:noProof/>
        </w:rPr>
        <w:lastRenderedPageBreak/>
        <w:drawing>
          <wp:inline distT="0" distB="0" distL="0" distR="0" wp14:anchorId="1C27884A" wp14:editId="0C82A364">
            <wp:extent cx="5105211" cy="638349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9307" cy="6388615"/>
                    </a:xfrm>
                    <a:prstGeom prst="rect">
                      <a:avLst/>
                    </a:prstGeom>
                  </pic:spPr>
                </pic:pic>
              </a:graphicData>
            </a:graphic>
          </wp:inline>
        </w:drawing>
      </w:r>
    </w:p>
    <w:p w14:paraId="06180010" w14:textId="36127838" w:rsidR="00F814B9" w:rsidRPr="0006648B" w:rsidRDefault="00F814B9" w:rsidP="00F814B9">
      <w:pPr>
        <w:pStyle w:val="Caption"/>
      </w:pPr>
      <w:bookmarkStart w:id="6" w:name="_Ref78192935"/>
      <w:r w:rsidRPr="0006648B">
        <w:t xml:space="preserve">Figure </w:t>
      </w:r>
      <w:fldSimple w:instr=" SEQ Figure \* ARABIC ">
        <w:r w:rsidR="00C464B8">
          <w:rPr>
            <w:noProof/>
          </w:rPr>
          <w:t>2</w:t>
        </w:r>
      </w:fldSimple>
      <w:bookmarkEnd w:id="6"/>
      <w:r w:rsidRPr="0006648B">
        <w:t>. Carbon monoxide smoke emission coefficients (</w:t>
      </w:r>
      <m:oMath>
        <m:sSubSup>
          <m:sSubSupPr>
            <m:ctrlPr>
              <w:rPr>
                <w:rFonts w:ascii="Cambria Math" w:hAnsi="Cambria Math"/>
              </w:rPr>
            </m:ctrlPr>
          </m:sSubSupPr>
          <m:e>
            <m:r>
              <m:rPr>
                <m:sty m:val="bi"/>
              </m:rPr>
              <w:rPr>
                <w:rFonts w:ascii="Cambria Math" w:hAnsi="Cambria Math"/>
              </w:rPr>
              <m:t>C</m:t>
            </m:r>
          </m:e>
          <m:sub>
            <m:r>
              <m:rPr>
                <m:sty m:val="bi"/>
              </m:rPr>
              <w:rPr>
                <w:rFonts w:ascii="Cambria Math" w:hAnsi="Cambria Math"/>
              </w:rPr>
              <m:t>e</m:t>
            </m:r>
          </m:sub>
          <m:sup>
            <m:r>
              <m:rPr>
                <m:sty m:val="bi"/>
              </m:rPr>
              <w:rPr>
                <w:rFonts w:ascii="Cambria Math" w:hAnsi="Cambria Math"/>
              </w:rPr>
              <m:t>CO</m:t>
            </m:r>
          </m:sup>
        </m:sSubSup>
      </m:oMath>
      <w:r w:rsidRPr="0006648B">
        <w:t xml:space="preserve">; in g.MJ-1) derived from matchup fires burning across the six fire-affected biomes shown mapped in Figure 8b across southern hemisphere Africa (note that the matchup fires here come from both African hemispheres). Each </w:t>
      </w:r>
      <m:oMath>
        <m:sSubSup>
          <m:sSubSupPr>
            <m:ctrlPr>
              <w:rPr>
                <w:rFonts w:ascii="Cambria Math" w:hAnsi="Cambria Math"/>
              </w:rPr>
            </m:ctrlPr>
          </m:sSubSupPr>
          <m:e>
            <m:r>
              <m:rPr>
                <m:sty m:val="bi"/>
              </m:rPr>
              <w:rPr>
                <w:rFonts w:ascii="Cambria Math" w:hAnsi="Cambria Math"/>
              </w:rPr>
              <m:t>C</m:t>
            </m:r>
          </m:e>
          <m:sub>
            <m:r>
              <m:rPr>
                <m:sty m:val="bi"/>
              </m:rPr>
              <w:rPr>
                <w:rFonts w:ascii="Cambria Math" w:hAnsi="Cambria Math"/>
              </w:rPr>
              <m:t>e</m:t>
            </m:r>
          </m:sub>
          <m:sup>
            <m:r>
              <m:rPr>
                <m:sty m:val="bi"/>
              </m:rPr>
              <w:rPr>
                <w:rFonts w:ascii="Cambria Math" w:hAnsi="Cambria Math"/>
              </w:rPr>
              <m:t>CO</m:t>
            </m:r>
          </m:sup>
        </m:sSubSup>
      </m:oMath>
      <w:r w:rsidRPr="0006648B">
        <w:t xml:space="preserve">is derived from the slope of an ordinary least squares (OLS) regression between the fire-emitted CO calculated from Sentinel-5P total column CO (TCCO) observations and the fire’s matching FRE. The shaded grey area indicates the error of each slope. Closed canopy forest had insufficient matchup fires identified and so </w:t>
      </w:r>
      <m:oMath>
        <m:sSubSup>
          <m:sSubSupPr>
            <m:ctrlPr>
              <w:rPr>
                <w:rFonts w:ascii="Cambria Math" w:hAnsi="Cambria Math"/>
              </w:rPr>
            </m:ctrlPr>
          </m:sSubSupPr>
          <m:e>
            <m:r>
              <m:rPr>
                <m:sty m:val="bi"/>
              </m:rPr>
              <w:rPr>
                <w:rFonts w:ascii="Cambria Math" w:hAnsi="Cambria Math"/>
              </w:rPr>
              <m:t>C</m:t>
            </m:r>
          </m:e>
          <m:sub>
            <m:r>
              <m:rPr>
                <m:sty m:val="bi"/>
              </m:rPr>
              <w:rPr>
                <w:rFonts w:ascii="Cambria Math" w:hAnsi="Cambria Math"/>
              </w:rPr>
              <m:t>e</m:t>
            </m:r>
          </m:sub>
          <m:sup>
            <m:r>
              <m:rPr>
                <m:sty m:val="bi"/>
              </m:rPr>
              <w:rPr>
                <w:rFonts w:ascii="Cambria Math" w:hAnsi="Cambria Math"/>
              </w:rPr>
              <m:t>CO</m:t>
            </m:r>
          </m:sup>
        </m:sSubSup>
      </m:oMath>
      <w:r w:rsidRPr="0006648B">
        <w:t xml:space="preserve">for this biome was derived using the FEER-equivalent procedure detailed in Section </w:t>
      </w:r>
      <w:r w:rsidRPr="0006648B">
        <w:fldChar w:fldCharType="begin"/>
      </w:r>
      <w:r w:rsidRPr="0006648B">
        <w:instrText xml:space="preserve"> REF _Ref90033857 \r \h  \* MERGEFORMAT </w:instrText>
      </w:r>
      <w:r w:rsidRPr="0006648B">
        <w:fldChar w:fldCharType="separate"/>
      </w:r>
      <w:r w:rsidR="00C464B8">
        <w:t>2.3</w:t>
      </w:r>
      <w:r w:rsidRPr="0006648B">
        <w:fldChar w:fldCharType="end"/>
      </w:r>
      <w:r w:rsidRPr="0006648B">
        <w:t xml:space="preserve"> and in </w:t>
      </w:r>
      <w:r w:rsidRPr="0006648B">
        <w:fldChar w:fldCharType="begin" w:fldLock="1"/>
      </w:r>
      <w:r w:rsidRPr="0006648B">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fldChar w:fldCharType="separate"/>
      </w:r>
      <w:r w:rsidRPr="0006648B">
        <w:rPr>
          <w:noProof/>
        </w:rPr>
        <w:t>Nguyen and Wooster (2020)</w:t>
      </w:r>
      <w:r w:rsidRPr="0006648B">
        <w:fldChar w:fldCharType="end"/>
      </w:r>
      <w:r w:rsidRPr="0006648B">
        <w:t xml:space="preserve">. Datapoints from the three matchup fires that were identified in closed canopy forest are included in the plot. </w:t>
      </w:r>
    </w:p>
    <w:p w14:paraId="638AA72B" w14:textId="1D670614" w:rsidR="00F814B9" w:rsidRPr="0006648B" w:rsidRDefault="00F814B9" w:rsidP="00F814B9">
      <w:pPr>
        <w:pStyle w:val="Caption"/>
      </w:pPr>
      <w:bookmarkStart w:id="7" w:name="_Ref78192950"/>
      <w:r w:rsidRPr="0006648B">
        <w:lastRenderedPageBreak/>
        <w:t xml:space="preserve">Table </w:t>
      </w:r>
      <w:fldSimple w:instr=" SEQ Table \* ARABIC ">
        <w:r w:rsidR="00C464B8">
          <w:rPr>
            <w:noProof/>
          </w:rPr>
          <w:t>1</w:t>
        </w:r>
      </w:fldSimple>
      <w:bookmarkEnd w:id="7"/>
      <w:r w:rsidRPr="0006648B">
        <w:t xml:space="preserve">. Biome-dependent CO smoke emission coefficients </w:t>
      </w:r>
      <m:oMath>
        <m:r>
          <m:rPr>
            <m:sty m:val="bi"/>
          </m:rPr>
          <w:rPr>
            <w:rFonts w:ascii="Cambria Math" w:hAnsi="Cambria Math"/>
          </w:rPr>
          <m:t>(</m:t>
        </m:r>
        <m:sSubSup>
          <m:sSubSupPr>
            <m:ctrlPr>
              <w:rPr>
                <w:rFonts w:ascii="Cambria Math" w:hAnsi="Cambria Math"/>
              </w:rPr>
            </m:ctrlPr>
          </m:sSubSupPr>
          <m:e>
            <m:r>
              <m:rPr>
                <m:sty m:val="bi"/>
              </m:rPr>
              <w:rPr>
                <w:rFonts w:ascii="Cambria Math" w:hAnsi="Cambria Math"/>
              </w:rPr>
              <m:t>C</m:t>
            </m:r>
          </m:e>
          <m:sub>
            <m:r>
              <m:rPr>
                <m:sty m:val="bi"/>
              </m:rPr>
              <w:rPr>
                <w:rFonts w:ascii="Cambria Math" w:hAnsi="Cambria Math"/>
              </w:rPr>
              <m:t>e</m:t>
            </m:r>
          </m:sub>
          <m:sup>
            <m:r>
              <m:rPr>
                <m:sty m:val="bi"/>
              </m:rPr>
              <w:rPr>
                <w:rFonts w:ascii="Cambria Math" w:hAnsi="Cambria Math"/>
              </w:rPr>
              <m:t>CO</m:t>
            </m:r>
          </m:sup>
        </m:sSubSup>
        <m:r>
          <m:rPr>
            <m:sty m:val="bi"/>
          </m:rPr>
          <w:rPr>
            <w:rFonts w:ascii="Cambria Math" w:hAnsi="Cambria Math"/>
          </w:rPr>
          <m:t xml:space="preserve"> in g.</m:t>
        </m:r>
        <m:sSup>
          <m:sSupPr>
            <m:ctrlPr>
              <w:rPr>
                <w:rFonts w:ascii="Cambria Math" w:hAnsi="Cambria Math"/>
              </w:rPr>
            </m:ctrlPr>
          </m:sSupPr>
          <m:e>
            <m:r>
              <m:rPr>
                <m:sty m:val="bi"/>
              </m:rPr>
              <w:rPr>
                <w:rFonts w:ascii="Cambria Math" w:hAnsi="Cambria Math"/>
              </w:rPr>
              <m:t>MJ</m:t>
            </m:r>
          </m:e>
          <m:sup>
            <m:r>
              <m:rPr>
                <m:sty m:val="bi"/>
              </m:rPr>
              <w:rPr>
                <w:rFonts w:ascii="Cambria Math" w:hAnsi="Cambria Math"/>
              </w:rPr>
              <m:t>-1</m:t>
            </m:r>
          </m:sup>
        </m:sSup>
        <m:r>
          <m:rPr>
            <m:sty m:val="bi"/>
          </m:rPr>
          <w:rPr>
            <w:rFonts w:ascii="Cambria Math" w:hAnsi="Cambria Math"/>
          </w:rPr>
          <m:t>)</m:t>
        </m:r>
      </m:oMath>
      <w:r w:rsidRPr="0006648B">
        <w:t xml:space="preserve"> as derived from the data shown in Figure 1. Also shown are the matching values calculated using the updated FREM </w:t>
      </w:r>
      <m:oMath>
        <m:sSubSup>
          <m:sSubSupPr>
            <m:ctrlPr>
              <w:rPr>
                <w:rFonts w:ascii="Cambria Math" w:hAnsi="Cambria Math"/>
              </w:rPr>
            </m:ctrlPr>
          </m:sSubSupPr>
          <m:e>
            <m:r>
              <m:rPr>
                <m:sty m:val="bi"/>
              </m:rPr>
              <w:rPr>
                <w:rFonts w:ascii="Cambria Math" w:hAnsi="Cambria Math"/>
              </w:rPr>
              <m:t>C</m:t>
            </m:r>
          </m:e>
          <m:sub>
            <m:r>
              <m:rPr>
                <m:sty m:val="bi"/>
              </m:rPr>
              <w:rPr>
                <w:rFonts w:ascii="Cambria Math" w:hAnsi="Cambria Math"/>
              </w:rPr>
              <m:t>e</m:t>
            </m:r>
          </m:sub>
          <m:sup>
            <m:r>
              <m:rPr>
                <m:sty m:val="bi"/>
              </m:rPr>
              <w:rPr>
                <w:rFonts w:ascii="Cambria Math" w:hAnsi="Cambria Math"/>
              </w:rPr>
              <m:t>TPM</m:t>
            </m:r>
          </m:sup>
        </m:sSubSup>
      </m:oMath>
      <w:r w:rsidRPr="0006648B">
        <w:t xml:space="preserve"> values from </w:t>
      </w:r>
      <w:r w:rsidRPr="0006648B">
        <w:fldChar w:fldCharType="begin"/>
      </w:r>
      <w:r w:rsidRPr="0006648B">
        <w:instrText xml:space="preserve"> REF _Ref90033105 \h </w:instrText>
      </w:r>
      <w:r>
        <w:instrText xml:space="preserve"> \* MERGEFORMAT </w:instrText>
      </w:r>
      <w:r w:rsidRPr="0006648B">
        <w:fldChar w:fldCharType="separate"/>
      </w:r>
      <w:r w:rsidR="00C464B8" w:rsidRPr="0006648B">
        <w:t>Appendix A</w:t>
      </w:r>
      <w:r w:rsidRPr="0006648B">
        <w:fldChar w:fldCharType="end"/>
      </w:r>
      <w:r w:rsidRPr="0006648B">
        <w:t xml:space="preserve"> and FEER-equivalent coefficient values produced from the FEER product of Ichoku &amp; Ellison (2014), aggregated to the FREM biomes (see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t xml:space="preserve"> for full details). *Figure 1 shows insufficient matchup fires were found for the closed canopy forest biome, so the FEER-equivalent value is reported instead and used hereafter.</w:t>
      </w:r>
    </w:p>
    <w:tbl>
      <w:tblPr>
        <w:tblStyle w:val="GridTable1Light"/>
        <w:tblW w:w="5000" w:type="pct"/>
        <w:tblLook w:val="04A0" w:firstRow="1" w:lastRow="0" w:firstColumn="1" w:lastColumn="0" w:noHBand="0" w:noVBand="1"/>
      </w:tblPr>
      <w:tblGrid>
        <w:gridCol w:w="2733"/>
        <w:gridCol w:w="2149"/>
        <w:gridCol w:w="3212"/>
        <w:gridCol w:w="1931"/>
      </w:tblGrid>
      <w:tr w:rsidR="00F814B9" w:rsidRPr="0006648B" w14:paraId="0B0A6B57" w14:textId="77777777" w:rsidTr="00FC134E">
        <w:trPr>
          <w:cnfStyle w:val="100000000000" w:firstRow="1" w:lastRow="0"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363" w:type="pct"/>
            <w:vAlign w:val="center"/>
          </w:tcPr>
          <w:p w14:paraId="593C06A5" w14:textId="77777777" w:rsidR="00F814B9" w:rsidRPr="00FC134E" w:rsidRDefault="00F814B9" w:rsidP="00FC134E">
            <w:pPr>
              <w:jc w:val="center"/>
              <w:rPr>
                <w:rFonts w:asciiTheme="minorHAnsi" w:hAnsiTheme="minorHAnsi" w:cstheme="minorHAnsi"/>
                <w:szCs w:val="20"/>
                <w:lang w:eastAsia="en-GB"/>
              </w:rPr>
            </w:pPr>
            <w:r w:rsidRPr="00FC134E">
              <w:rPr>
                <w:rFonts w:asciiTheme="minorHAnsi" w:hAnsiTheme="minorHAnsi" w:cstheme="minorHAnsi"/>
                <w:szCs w:val="20"/>
                <w:lang w:eastAsia="en-GB"/>
              </w:rPr>
              <w:t>Fire Affected</w:t>
            </w:r>
          </w:p>
          <w:p w14:paraId="6ED7C29A" w14:textId="75F85C89" w:rsidR="00F814B9" w:rsidRPr="00FC134E" w:rsidRDefault="00F814B9" w:rsidP="00FC134E">
            <w:pPr>
              <w:jc w:val="center"/>
              <w:rPr>
                <w:rFonts w:asciiTheme="minorHAnsi" w:hAnsiTheme="minorHAnsi" w:cstheme="minorHAnsi"/>
                <w:szCs w:val="20"/>
                <w:lang w:eastAsia="en-GB"/>
              </w:rPr>
            </w:pPr>
            <w:r w:rsidRPr="00FC134E">
              <w:rPr>
                <w:rFonts w:asciiTheme="minorHAnsi" w:hAnsiTheme="minorHAnsi" w:cstheme="minorHAnsi"/>
                <w:szCs w:val="20"/>
                <w:lang w:eastAsia="en-GB"/>
              </w:rPr>
              <w:t>Biome</w:t>
            </w:r>
          </w:p>
        </w:tc>
        <w:tc>
          <w:tcPr>
            <w:tcW w:w="1072" w:type="pct"/>
            <w:vAlign w:val="center"/>
          </w:tcPr>
          <w:p w14:paraId="665185E7" w14:textId="77777777" w:rsidR="00F814B9" w:rsidRPr="00FC134E" w:rsidRDefault="00F814B9" w:rsidP="00FC134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 xml:space="preserve">Sentinal-5P TCCO-derived </w:t>
            </w:r>
            <m:oMath>
              <m:sSubSup>
                <m:sSubSupPr>
                  <m:ctrlPr>
                    <w:rPr>
                      <w:rFonts w:ascii="Cambria Math" w:hAnsi="Cambria Math" w:cstheme="minorHAnsi"/>
                      <w:szCs w:val="20"/>
                    </w:rPr>
                  </m:ctrlPr>
                </m:sSubSupPr>
                <m:e>
                  <m:r>
                    <m:rPr>
                      <m:sty m:val="bi"/>
                    </m:rPr>
                    <w:rPr>
                      <w:rFonts w:ascii="Cambria Math" w:hAnsi="Cambria Math" w:cstheme="minorHAnsi"/>
                      <w:szCs w:val="20"/>
                    </w:rPr>
                    <m:t>C</m:t>
                  </m:r>
                </m:e>
                <m:sub>
                  <m:r>
                    <m:rPr>
                      <m:sty m:val="bi"/>
                    </m:rPr>
                    <w:rPr>
                      <w:rFonts w:ascii="Cambria Math" w:hAnsi="Cambria Math" w:cstheme="minorHAnsi"/>
                      <w:szCs w:val="20"/>
                    </w:rPr>
                    <m:t>e</m:t>
                  </m:r>
                </m:sub>
                <m:sup>
                  <m:r>
                    <m:rPr>
                      <m:sty m:val="bi"/>
                    </m:rPr>
                    <w:rPr>
                      <w:rFonts w:ascii="Cambria Math" w:hAnsi="Cambria Math" w:cstheme="minorHAnsi"/>
                      <w:szCs w:val="20"/>
                    </w:rPr>
                    <m:t>CO</m:t>
                  </m:r>
                </m:sup>
              </m:sSubSup>
            </m:oMath>
            <w:r w:rsidRPr="00FC134E">
              <w:rPr>
                <w:rFonts w:asciiTheme="minorHAnsi" w:hAnsiTheme="minorHAnsi" w:cstheme="minorHAnsi"/>
                <w:szCs w:val="20"/>
              </w:rPr>
              <w:t xml:space="preserve"> (Section 2.2)</w:t>
            </w:r>
          </w:p>
        </w:tc>
        <w:tc>
          <w:tcPr>
            <w:tcW w:w="1602" w:type="pct"/>
            <w:vAlign w:val="center"/>
          </w:tcPr>
          <w:p w14:paraId="608AE7C7" w14:textId="5402E5CF" w:rsidR="00F814B9" w:rsidRPr="00FC134E" w:rsidRDefault="00FC134E" w:rsidP="00FC134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m:oMath>
              <m:sSubSup>
                <m:sSubSupPr>
                  <m:ctrlPr>
                    <w:rPr>
                      <w:rFonts w:ascii="Cambria Math" w:hAnsi="Cambria Math" w:cstheme="minorHAnsi"/>
                      <w:szCs w:val="20"/>
                    </w:rPr>
                  </m:ctrlPr>
                </m:sSubSupPr>
                <m:e>
                  <m:r>
                    <m:rPr>
                      <m:sty m:val="bi"/>
                    </m:rPr>
                    <w:rPr>
                      <w:rFonts w:ascii="Cambria Math" w:hAnsi="Cambria Math" w:cstheme="minorHAnsi"/>
                      <w:szCs w:val="20"/>
                    </w:rPr>
                    <m:t>C</m:t>
                  </m:r>
                </m:e>
                <m:sub>
                  <m:r>
                    <m:rPr>
                      <m:sty m:val="bi"/>
                    </m:rPr>
                    <w:rPr>
                      <w:rFonts w:ascii="Cambria Math" w:hAnsi="Cambria Math" w:cstheme="minorHAnsi"/>
                      <w:szCs w:val="20"/>
                    </w:rPr>
                    <m:t>e</m:t>
                  </m:r>
                </m:sub>
                <m:sup>
                  <m:r>
                    <m:rPr>
                      <m:sty m:val="bi"/>
                    </m:rPr>
                    <w:rPr>
                      <w:rFonts w:ascii="Cambria Math" w:hAnsi="Cambria Math" w:cstheme="minorHAnsi"/>
                      <w:szCs w:val="20"/>
                    </w:rPr>
                    <m:t>CO</m:t>
                  </m:r>
                </m:sup>
              </m:sSubSup>
            </m:oMath>
            <w:r w:rsidR="00F814B9" w:rsidRPr="00FC134E">
              <w:rPr>
                <w:rFonts w:asciiTheme="minorHAnsi" w:hAnsiTheme="minorHAnsi" w:cstheme="minorHAnsi"/>
                <w:szCs w:val="20"/>
                <w:lang w:eastAsia="en-GB"/>
              </w:rPr>
              <w:t xml:space="preserve"> calculated via updated FREM </w:t>
            </w:r>
            <m:oMath>
              <m:sSubSup>
                <m:sSubSupPr>
                  <m:ctrlPr>
                    <w:rPr>
                      <w:rFonts w:ascii="Cambria Math" w:hAnsi="Cambria Math" w:cstheme="minorHAnsi"/>
                      <w:szCs w:val="20"/>
                    </w:rPr>
                  </m:ctrlPr>
                </m:sSubSupPr>
                <m:e>
                  <m:r>
                    <m:rPr>
                      <m:sty m:val="bi"/>
                    </m:rPr>
                    <w:rPr>
                      <w:rFonts w:ascii="Cambria Math" w:hAnsi="Cambria Math" w:cstheme="minorHAnsi"/>
                      <w:szCs w:val="20"/>
                    </w:rPr>
                    <m:t>C</m:t>
                  </m:r>
                </m:e>
                <m:sub>
                  <m:r>
                    <m:rPr>
                      <m:sty m:val="bi"/>
                    </m:rPr>
                    <w:rPr>
                      <w:rFonts w:ascii="Cambria Math" w:hAnsi="Cambria Math" w:cstheme="minorHAnsi"/>
                      <w:szCs w:val="20"/>
                    </w:rPr>
                    <m:t>e</m:t>
                  </m:r>
                </m:sub>
                <m:sup>
                  <m:r>
                    <m:rPr>
                      <m:sty m:val="bi"/>
                    </m:rPr>
                    <w:rPr>
                      <w:rFonts w:ascii="Cambria Math" w:hAnsi="Cambria Math" w:cstheme="minorHAnsi"/>
                      <w:szCs w:val="20"/>
                    </w:rPr>
                    <m:t>TPM</m:t>
                  </m:r>
                </m:sup>
              </m:sSubSup>
            </m:oMath>
            <w:r w:rsidR="00F814B9" w:rsidRPr="00FC134E">
              <w:rPr>
                <w:rFonts w:asciiTheme="minorHAnsi" w:hAnsiTheme="minorHAnsi" w:cstheme="minorHAnsi"/>
                <w:szCs w:val="20"/>
                <w:lang w:eastAsia="en-GB"/>
              </w:rPr>
              <w:t xml:space="preserve"> (see Appendix A)</w:t>
            </w:r>
          </w:p>
        </w:tc>
        <w:tc>
          <w:tcPr>
            <w:tcW w:w="963" w:type="pct"/>
            <w:vAlign w:val="center"/>
          </w:tcPr>
          <w:p w14:paraId="4BEA969B" w14:textId="77777777" w:rsidR="00F814B9" w:rsidRPr="00FC134E" w:rsidRDefault="00F814B9" w:rsidP="00FC134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FEER-equivalent</w:t>
            </w:r>
          </w:p>
          <w:p w14:paraId="01A0A5EF" w14:textId="77777777" w:rsidR="00F814B9" w:rsidRPr="00FC134E" w:rsidRDefault="00F814B9" w:rsidP="00FC134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(see Nguyen &amp; Wooster 2020)</w:t>
            </w:r>
          </w:p>
        </w:tc>
      </w:tr>
      <w:tr w:rsidR="00F814B9" w:rsidRPr="0006648B" w14:paraId="28AABDAA" w14:textId="77777777" w:rsidTr="00FC134E">
        <w:trPr>
          <w:trHeight w:val="438"/>
        </w:trPr>
        <w:tc>
          <w:tcPr>
            <w:cnfStyle w:val="001000000000" w:firstRow="0" w:lastRow="0" w:firstColumn="1" w:lastColumn="0" w:oddVBand="0" w:evenVBand="0" w:oddHBand="0" w:evenHBand="0" w:firstRowFirstColumn="0" w:firstRowLastColumn="0" w:lastRowFirstColumn="0" w:lastRowLastColumn="0"/>
            <w:tcW w:w="1363" w:type="pct"/>
            <w:vAlign w:val="center"/>
          </w:tcPr>
          <w:p w14:paraId="29C48DD9" w14:textId="77777777" w:rsidR="00F814B9" w:rsidRPr="00FC134E" w:rsidRDefault="00F814B9" w:rsidP="00FC134E">
            <w:pPr>
              <w:jc w:val="center"/>
              <w:rPr>
                <w:rFonts w:asciiTheme="minorHAnsi" w:hAnsiTheme="minorHAnsi" w:cstheme="minorHAnsi"/>
                <w:b w:val="0"/>
                <w:bCs w:val="0"/>
                <w:i/>
                <w:iCs/>
                <w:szCs w:val="20"/>
                <w:lang w:eastAsia="en-GB"/>
              </w:rPr>
            </w:pPr>
            <w:r w:rsidRPr="00FC134E">
              <w:rPr>
                <w:rFonts w:asciiTheme="minorHAnsi" w:hAnsiTheme="minorHAnsi" w:cstheme="minorHAnsi"/>
                <w:szCs w:val="20"/>
                <w:lang w:eastAsia="en-GB"/>
              </w:rPr>
              <w:t>Closed Canopy Forest</w:t>
            </w:r>
          </w:p>
        </w:tc>
        <w:tc>
          <w:tcPr>
            <w:tcW w:w="1072" w:type="pct"/>
            <w:vAlign w:val="center"/>
          </w:tcPr>
          <w:p w14:paraId="7482875F"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156.7*</w:t>
            </w:r>
          </w:p>
        </w:tc>
        <w:tc>
          <w:tcPr>
            <w:tcW w:w="1602" w:type="pct"/>
            <w:vAlign w:val="center"/>
          </w:tcPr>
          <w:p w14:paraId="4E903F49"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248.7</w:t>
            </w:r>
          </w:p>
        </w:tc>
        <w:tc>
          <w:tcPr>
            <w:tcW w:w="963" w:type="pct"/>
            <w:vAlign w:val="center"/>
          </w:tcPr>
          <w:p w14:paraId="0ED8A7D1"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156.7</w:t>
            </w:r>
          </w:p>
        </w:tc>
      </w:tr>
      <w:tr w:rsidR="00F814B9" w:rsidRPr="0006648B" w14:paraId="78A32ACC" w14:textId="77777777" w:rsidTr="00FC134E">
        <w:trPr>
          <w:trHeight w:val="438"/>
        </w:trPr>
        <w:tc>
          <w:tcPr>
            <w:cnfStyle w:val="001000000000" w:firstRow="0" w:lastRow="0" w:firstColumn="1" w:lastColumn="0" w:oddVBand="0" w:evenVBand="0" w:oddHBand="0" w:evenHBand="0" w:firstRowFirstColumn="0" w:firstRowLastColumn="0" w:lastRowFirstColumn="0" w:lastRowLastColumn="0"/>
            <w:tcW w:w="1363" w:type="pct"/>
            <w:vAlign w:val="center"/>
          </w:tcPr>
          <w:p w14:paraId="393AFA33" w14:textId="77777777" w:rsidR="00F814B9" w:rsidRPr="00FC134E" w:rsidRDefault="00F814B9" w:rsidP="00FC134E">
            <w:pPr>
              <w:jc w:val="center"/>
              <w:rPr>
                <w:rFonts w:asciiTheme="minorHAnsi" w:hAnsiTheme="minorHAnsi" w:cstheme="minorHAnsi"/>
                <w:b w:val="0"/>
                <w:bCs w:val="0"/>
                <w:i/>
                <w:iCs/>
                <w:szCs w:val="20"/>
                <w:lang w:eastAsia="en-GB"/>
              </w:rPr>
            </w:pPr>
            <w:r w:rsidRPr="00FC134E">
              <w:rPr>
                <w:rFonts w:asciiTheme="minorHAnsi" w:hAnsiTheme="minorHAnsi" w:cstheme="minorHAnsi"/>
                <w:szCs w:val="20"/>
                <w:lang w:eastAsia="en-GB"/>
              </w:rPr>
              <w:t>Managed Land</w:t>
            </w:r>
          </w:p>
        </w:tc>
        <w:tc>
          <w:tcPr>
            <w:tcW w:w="1072" w:type="pct"/>
            <w:vAlign w:val="center"/>
          </w:tcPr>
          <w:p w14:paraId="269D4F65"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88.4</w:t>
            </w:r>
          </w:p>
        </w:tc>
        <w:tc>
          <w:tcPr>
            <w:tcW w:w="1602" w:type="pct"/>
            <w:vAlign w:val="center"/>
          </w:tcPr>
          <w:p w14:paraId="7BFB9980"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72.1</w:t>
            </w:r>
          </w:p>
        </w:tc>
        <w:tc>
          <w:tcPr>
            <w:tcW w:w="963" w:type="pct"/>
            <w:vAlign w:val="center"/>
          </w:tcPr>
          <w:p w14:paraId="7E3CAC19"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100.7</w:t>
            </w:r>
          </w:p>
        </w:tc>
      </w:tr>
      <w:tr w:rsidR="00F814B9" w:rsidRPr="0006648B" w14:paraId="12B2DB7C" w14:textId="77777777" w:rsidTr="00FC134E">
        <w:trPr>
          <w:trHeight w:val="438"/>
        </w:trPr>
        <w:tc>
          <w:tcPr>
            <w:cnfStyle w:val="001000000000" w:firstRow="0" w:lastRow="0" w:firstColumn="1" w:lastColumn="0" w:oddVBand="0" w:evenVBand="0" w:oddHBand="0" w:evenHBand="0" w:firstRowFirstColumn="0" w:firstRowLastColumn="0" w:lastRowFirstColumn="0" w:lastRowLastColumn="0"/>
            <w:tcW w:w="1363" w:type="pct"/>
            <w:vAlign w:val="center"/>
          </w:tcPr>
          <w:p w14:paraId="26ADCDB8" w14:textId="77777777" w:rsidR="00F814B9" w:rsidRPr="00FC134E" w:rsidRDefault="00F814B9" w:rsidP="00FC134E">
            <w:pPr>
              <w:jc w:val="center"/>
              <w:rPr>
                <w:rFonts w:asciiTheme="minorHAnsi" w:hAnsiTheme="minorHAnsi" w:cstheme="minorHAnsi"/>
                <w:b w:val="0"/>
                <w:bCs w:val="0"/>
                <w:i/>
                <w:iCs/>
                <w:szCs w:val="20"/>
                <w:lang w:eastAsia="en-GB"/>
              </w:rPr>
            </w:pPr>
            <w:r w:rsidRPr="00FC134E">
              <w:rPr>
                <w:rFonts w:asciiTheme="minorHAnsi" w:hAnsiTheme="minorHAnsi" w:cstheme="minorHAnsi"/>
                <w:szCs w:val="20"/>
                <w:lang w:eastAsia="en-GB"/>
              </w:rPr>
              <w:t>Grassland</w:t>
            </w:r>
          </w:p>
        </w:tc>
        <w:tc>
          <w:tcPr>
            <w:tcW w:w="1072" w:type="pct"/>
            <w:vAlign w:val="center"/>
          </w:tcPr>
          <w:p w14:paraId="74B9DE30"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75.5</w:t>
            </w:r>
          </w:p>
        </w:tc>
        <w:tc>
          <w:tcPr>
            <w:tcW w:w="1602" w:type="pct"/>
            <w:vAlign w:val="center"/>
          </w:tcPr>
          <w:p w14:paraId="198DC92E"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74.5</w:t>
            </w:r>
          </w:p>
        </w:tc>
        <w:tc>
          <w:tcPr>
            <w:tcW w:w="963" w:type="pct"/>
            <w:vAlign w:val="center"/>
          </w:tcPr>
          <w:p w14:paraId="6F6BB95B"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87.5</w:t>
            </w:r>
          </w:p>
        </w:tc>
      </w:tr>
      <w:tr w:rsidR="00F814B9" w:rsidRPr="0006648B" w14:paraId="17451E88" w14:textId="77777777" w:rsidTr="00FC134E">
        <w:trPr>
          <w:trHeight w:val="438"/>
        </w:trPr>
        <w:tc>
          <w:tcPr>
            <w:cnfStyle w:val="001000000000" w:firstRow="0" w:lastRow="0" w:firstColumn="1" w:lastColumn="0" w:oddVBand="0" w:evenVBand="0" w:oddHBand="0" w:evenHBand="0" w:firstRowFirstColumn="0" w:firstRowLastColumn="0" w:lastRowFirstColumn="0" w:lastRowLastColumn="0"/>
            <w:tcW w:w="1363" w:type="pct"/>
            <w:vAlign w:val="center"/>
          </w:tcPr>
          <w:p w14:paraId="729AEE99" w14:textId="77777777" w:rsidR="00F814B9" w:rsidRPr="00FC134E" w:rsidRDefault="00F814B9" w:rsidP="00FC134E">
            <w:pPr>
              <w:jc w:val="center"/>
              <w:rPr>
                <w:rFonts w:asciiTheme="minorHAnsi" w:hAnsiTheme="minorHAnsi" w:cstheme="minorHAnsi"/>
                <w:b w:val="0"/>
                <w:bCs w:val="0"/>
                <w:i/>
                <w:iCs/>
                <w:szCs w:val="20"/>
                <w:lang w:eastAsia="en-GB"/>
              </w:rPr>
            </w:pPr>
            <w:r w:rsidRPr="00FC134E">
              <w:rPr>
                <w:rFonts w:asciiTheme="minorHAnsi" w:hAnsiTheme="minorHAnsi" w:cstheme="minorHAnsi"/>
                <w:szCs w:val="20"/>
                <w:lang w:eastAsia="en-GB"/>
              </w:rPr>
              <w:t>Shrubland</w:t>
            </w:r>
          </w:p>
        </w:tc>
        <w:tc>
          <w:tcPr>
            <w:tcW w:w="1072" w:type="pct"/>
            <w:vAlign w:val="center"/>
          </w:tcPr>
          <w:p w14:paraId="3CC05985"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81.1</w:t>
            </w:r>
          </w:p>
        </w:tc>
        <w:tc>
          <w:tcPr>
            <w:tcW w:w="1602" w:type="pct"/>
            <w:vAlign w:val="center"/>
          </w:tcPr>
          <w:p w14:paraId="3A37198F"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78.4</w:t>
            </w:r>
          </w:p>
        </w:tc>
        <w:tc>
          <w:tcPr>
            <w:tcW w:w="963" w:type="pct"/>
            <w:vAlign w:val="center"/>
          </w:tcPr>
          <w:p w14:paraId="6EDC5F68"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87.4</w:t>
            </w:r>
          </w:p>
        </w:tc>
      </w:tr>
      <w:tr w:rsidR="00F814B9" w:rsidRPr="0006648B" w14:paraId="122554C0" w14:textId="77777777" w:rsidTr="00FC134E">
        <w:trPr>
          <w:trHeight w:val="438"/>
        </w:trPr>
        <w:tc>
          <w:tcPr>
            <w:cnfStyle w:val="001000000000" w:firstRow="0" w:lastRow="0" w:firstColumn="1" w:lastColumn="0" w:oddVBand="0" w:evenVBand="0" w:oddHBand="0" w:evenHBand="0" w:firstRowFirstColumn="0" w:firstRowLastColumn="0" w:lastRowFirstColumn="0" w:lastRowLastColumn="0"/>
            <w:tcW w:w="1363" w:type="pct"/>
            <w:vAlign w:val="center"/>
          </w:tcPr>
          <w:p w14:paraId="51B103B9" w14:textId="77777777" w:rsidR="00F814B9" w:rsidRPr="00FC134E" w:rsidRDefault="00F814B9" w:rsidP="00FC134E">
            <w:pPr>
              <w:jc w:val="center"/>
              <w:rPr>
                <w:rFonts w:asciiTheme="minorHAnsi" w:hAnsiTheme="minorHAnsi" w:cstheme="minorHAnsi"/>
                <w:b w:val="0"/>
                <w:bCs w:val="0"/>
                <w:i/>
                <w:iCs/>
                <w:szCs w:val="20"/>
                <w:lang w:eastAsia="en-GB"/>
              </w:rPr>
            </w:pPr>
            <w:r w:rsidRPr="00FC134E">
              <w:rPr>
                <w:rFonts w:asciiTheme="minorHAnsi" w:hAnsiTheme="minorHAnsi" w:cstheme="minorHAnsi"/>
                <w:szCs w:val="20"/>
                <w:lang w:eastAsia="en-GB"/>
              </w:rPr>
              <w:t>Low-woodland savanna</w:t>
            </w:r>
          </w:p>
        </w:tc>
        <w:tc>
          <w:tcPr>
            <w:tcW w:w="1072" w:type="pct"/>
            <w:vAlign w:val="center"/>
          </w:tcPr>
          <w:p w14:paraId="0EE8B284"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85.5</w:t>
            </w:r>
          </w:p>
        </w:tc>
        <w:tc>
          <w:tcPr>
            <w:tcW w:w="1602" w:type="pct"/>
            <w:vAlign w:val="center"/>
          </w:tcPr>
          <w:p w14:paraId="1015316C"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84.5</w:t>
            </w:r>
          </w:p>
        </w:tc>
        <w:tc>
          <w:tcPr>
            <w:tcW w:w="963" w:type="pct"/>
            <w:vAlign w:val="center"/>
          </w:tcPr>
          <w:p w14:paraId="1815A9F2"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101.9</w:t>
            </w:r>
          </w:p>
        </w:tc>
      </w:tr>
      <w:tr w:rsidR="00F814B9" w:rsidRPr="0006648B" w14:paraId="71054520" w14:textId="77777777" w:rsidTr="00FC134E">
        <w:trPr>
          <w:trHeight w:val="438"/>
        </w:trPr>
        <w:tc>
          <w:tcPr>
            <w:cnfStyle w:val="001000000000" w:firstRow="0" w:lastRow="0" w:firstColumn="1" w:lastColumn="0" w:oddVBand="0" w:evenVBand="0" w:oddHBand="0" w:evenHBand="0" w:firstRowFirstColumn="0" w:firstRowLastColumn="0" w:lastRowFirstColumn="0" w:lastRowLastColumn="0"/>
            <w:tcW w:w="1363" w:type="pct"/>
            <w:vAlign w:val="center"/>
          </w:tcPr>
          <w:p w14:paraId="3D310731" w14:textId="77777777" w:rsidR="00F814B9" w:rsidRPr="00FC134E" w:rsidRDefault="00F814B9" w:rsidP="00FC134E">
            <w:pPr>
              <w:jc w:val="center"/>
              <w:rPr>
                <w:rFonts w:asciiTheme="minorHAnsi" w:hAnsiTheme="minorHAnsi" w:cstheme="minorHAnsi"/>
                <w:b w:val="0"/>
                <w:bCs w:val="0"/>
                <w:i/>
                <w:iCs/>
                <w:szCs w:val="20"/>
                <w:lang w:eastAsia="en-GB"/>
              </w:rPr>
            </w:pPr>
            <w:r w:rsidRPr="00FC134E">
              <w:rPr>
                <w:rFonts w:asciiTheme="minorHAnsi" w:hAnsiTheme="minorHAnsi" w:cstheme="minorHAnsi"/>
                <w:szCs w:val="20"/>
                <w:lang w:eastAsia="en-GB"/>
              </w:rPr>
              <w:t>High-woodland savanna</w:t>
            </w:r>
          </w:p>
        </w:tc>
        <w:tc>
          <w:tcPr>
            <w:tcW w:w="1072" w:type="pct"/>
            <w:vAlign w:val="center"/>
          </w:tcPr>
          <w:p w14:paraId="1CEDBA8B"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Cs w:val="20"/>
                <w:lang w:eastAsia="en-GB"/>
              </w:rPr>
            </w:pPr>
            <w:r w:rsidRPr="00FC134E">
              <w:rPr>
                <w:rFonts w:asciiTheme="minorHAnsi" w:hAnsiTheme="minorHAnsi" w:cstheme="minorHAnsi"/>
                <w:szCs w:val="20"/>
                <w:lang w:eastAsia="en-GB"/>
              </w:rPr>
              <w:t>81.9</w:t>
            </w:r>
          </w:p>
        </w:tc>
        <w:tc>
          <w:tcPr>
            <w:tcW w:w="1602" w:type="pct"/>
            <w:vAlign w:val="center"/>
          </w:tcPr>
          <w:p w14:paraId="671A34DE"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112.5</w:t>
            </w:r>
          </w:p>
        </w:tc>
        <w:tc>
          <w:tcPr>
            <w:tcW w:w="963" w:type="pct"/>
            <w:vAlign w:val="center"/>
          </w:tcPr>
          <w:p w14:paraId="736B28B3" w14:textId="77777777" w:rsidR="00F814B9" w:rsidRPr="00FC134E" w:rsidRDefault="00F814B9" w:rsidP="00FC134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eastAsia="en-GB"/>
              </w:rPr>
            </w:pPr>
            <w:r w:rsidRPr="00FC134E">
              <w:rPr>
                <w:rFonts w:asciiTheme="minorHAnsi" w:hAnsiTheme="minorHAnsi" w:cstheme="minorHAnsi"/>
                <w:szCs w:val="20"/>
                <w:lang w:eastAsia="en-GB"/>
              </w:rPr>
              <w:t>110.1</w:t>
            </w:r>
          </w:p>
        </w:tc>
      </w:tr>
    </w:tbl>
    <w:p w14:paraId="7239BE41" w14:textId="77777777" w:rsidR="00F814B9" w:rsidRPr="0006648B" w:rsidRDefault="00F814B9" w:rsidP="00F814B9">
      <w:pPr>
        <w:rPr>
          <w:lang w:eastAsia="en-US"/>
        </w:rPr>
      </w:pPr>
    </w:p>
    <w:p w14:paraId="3E399934" w14:textId="7B1B02EB" w:rsidR="00F814B9" w:rsidRDefault="00B15954" w:rsidP="00F814B9">
      <w:pPr>
        <w:pStyle w:val="Heading1"/>
        <w:rPr>
          <w:lang w:eastAsia="en-GB"/>
        </w:rPr>
      </w:pPr>
      <w:bookmarkStart w:id="8" w:name="_Ref90038240"/>
      <w:bookmarkStart w:id="9" w:name="_Ref92897908"/>
      <w:r>
        <w:rPr>
          <w:lang w:eastAsia="en-GB"/>
        </w:rPr>
        <w:t xml:space="preserve">FREM </w:t>
      </w:r>
      <w:r w:rsidR="00F814B9">
        <w:rPr>
          <w:lang w:eastAsia="en-GB"/>
        </w:rPr>
        <w:t>Fire Emission Inventory</w:t>
      </w:r>
      <w:bookmarkEnd w:id="9"/>
    </w:p>
    <w:p w14:paraId="6539A2C5" w14:textId="4D11C82F" w:rsidR="00F814B9" w:rsidRPr="0006648B" w:rsidRDefault="00F814B9" w:rsidP="00F814B9">
      <w:pPr>
        <w:pStyle w:val="Heading2"/>
        <w:rPr>
          <w:lang w:eastAsia="en-GB"/>
        </w:rPr>
      </w:pPr>
      <w:r w:rsidRPr="0006648B">
        <w:rPr>
          <w:lang w:eastAsia="en-GB"/>
        </w:rPr>
        <w:t>CO Emissions</w:t>
      </w:r>
      <w:bookmarkEnd w:id="8"/>
      <w:r w:rsidRPr="0006648B">
        <w:rPr>
          <w:lang w:eastAsia="en-GB"/>
        </w:rPr>
        <w:t xml:space="preserve"> </w:t>
      </w:r>
    </w:p>
    <w:p w14:paraId="6F265F51" w14:textId="75B29A21" w:rsidR="00F814B9" w:rsidRPr="0006648B" w:rsidRDefault="00F814B9" w:rsidP="00F814B9">
      <w:pPr>
        <w:rPr>
          <w:lang w:eastAsia="en-GB"/>
        </w:rPr>
      </w:pPr>
      <w:r w:rsidRPr="0006648B">
        <w:rPr>
          <w:lang w:eastAsia="en-GB"/>
        </w:rPr>
        <w:t xml:space="preserve">Following derivation of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xml:space="preserve"> for each of the six fire biomes of NHAF and SHAF (</w:t>
      </w:r>
      <w:r w:rsidRPr="0006648B">
        <w:rPr>
          <w:lang w:eastAsia="en-GB"/>
        </w:rPr>
        <w:fldChar w:fldCharType="begin"/>
      </w:r>
      <w:r w:rsidRPr="0006648B">
        <w:rPr>
          <w:lang w:eastAsia="en-GB"/>
        </w:rPr>
        <w:instrText xml:space="preserve"> REF _Ref78192950 \h  \* MERGEFORMAT </w:instrText>
      </w:r>
      <w:r w:rsidRPr="0006648B">
        <w:rPr>
          <w:lang w:eastAsia="en-GB"/>
        </w:rPr>
      </w:r>
      <w:r w:rsidRPr="0006648B">
        <w:rPr>
          <w:lang w:eastAsia="en-GB"/>
        </w:rPr>
        <w:fldChar w:fldCharType="separate"/>
      </w:r>
      <w:r w:rsidR="00C464B8" w:rsidRPr="00C464B8">
        <w:rPr>
          <w:rFonts w:eastAsiaTheme="minorHAnsi"/>
          <w:sz w:val="24"/>
          <w:szCs w:val="18"/>
          <w:lang w:eastAsia="en-US"/>
        </w:rPr>
        <w:t>Table 1</w:t>
      </w:r>
      <w:r w:rsidRPr="0006648B">
        <w:rPr>
          <w:lang w:eastAsia="en-GB"/>
        </w:rPr>
        <w:fldChar w:fldCharType="end"/>
      </w:r>
      <w:r w:rsidRPr="0006648B">
        <w:rPr>
          <w:lang w:eastAsia="en-GB"/>
        </w:rPr>
        <w:t xml:space="preserve">), a set of landscape fire emission rates and totals for these regions were derived via application of </w:t>
      </w:r>
      <m:oMath>
        <m:sSubSup>
          <m:sSubSupPr>
            <m:ctrlPr>
              <w:rPr>
                <w:rFonts w:ascii="Cambria Math" w:hAnsi="Cambria Math"/>
                <w:i/>
                <w:lang w:eastAsia="en-GB"/>
              </w:rPr>
            </m:ctrlPr>
          </m:sSubSupPr>
          <m:e>
            <m:r>
              <w:rPr>
                <w:rFonts w:ascii="Cambria Math" w:hAnsi="Cambria Math"/>
                <w:lang w:eastAsia="en-GB"/>
              </w:rPr>
              <m:t>C</m:t>
            </m:r>
          </m:e>
          <m:sub>
            <m:r>
              <w:rPr>
                <w:rFonts w:ascii="Cambria Math" w:hAnsi="Cambria Math"/>
                <w:lang w:eastAsia="en-GB"/>
              </w:rPr>
              <m:t>e</m:t>
            </m:r>
          </m:sub>
          <m:sup>
            <m:r>
              <w:rPr>
                <w:rFonts w:ascii="Cambria Math" w:hAnsi="Cambria Math"/>
                <w:lang w:eastAsia="en-GB"/>
              </w:rPr>
              <m:t>CO</m:t>
            </m:r>
          </m:sup>
        </m:sSubSup>
      </m:oMath>
      <w:r w:rsidRPr="0006648B">
        <w:rPr>
          <w:lang w:eastAsia="en-GB"/>
        </w:rPr>
        <w:t xml:space="preserve"> to the complete Meteosat FRP-PIXEL data record of 2004 to 2019 </w:t>
      </w:r>
      <w:r w:rsidRPr="0006648B">
        <w:rPr>
          <w:lang w:eastAsia="en-GB"/>
        </w:rPr>
        <w:fldChar w:fldCharType="begin" w:fldLock="1"/>
      </w:r>
      <w:r w:rsidRPr="0006648B">
        <w:rPr>
          <w:lang w:eastAsia="en-GB"/>
        </w:rPr>
        <w:instrText>ADDIN CSL_CITATION {"citationItems":[{"id":"ITEM-1","itemData":{"DOI":"10.5194/acp-15-13217-2015","ISSN":"16807324","abstract":"&lt;p&gt;Characterizing changes in landscape fire activity at better than hourly temporal resolution is achievable using thermal observations of actively burning fires made from geostationary Earth Observation (EO) satellites. Over the last decade or more, a series of research and/or operational \"active fire\" products have been developed from geostationary EO data, often with the aim of supporting biomass burning fuel consumption and trace gas and aerosol emission calculations. Such Fire Radiative Power (FRP) products are generated operationally from Meteosat by the Land Surface Analysis Satellite Applications Facility (LSA SAF) and are available freely every 15 min in both near-real-time and archived form. These products map the location of actively burning fires and characterize their rates of thermal radiative energy release (FRP), which is believed proportional to rates of biomass consumption and smoke emission. The FRP-PIXEL product contains the full spatio-temporal resolution FRP data set derivable from the SEVIRI (Spinning Enhanced Visible and Infrared Imager) imager onboard Meteosat at a 3 km spatial sampling distance (decreasing away from the west African sub-satellite point), whilst the FRP-GRID product is an hourly summary at 5° grid resolution that includes simple bias adjustments for meteorological cloud cover and regional underestimation of FRP caused primarily by underdetection of low FRP fires. Here we describe the enhanced geostationary Fire Thermal Anomaly (FTA) detection algorithm used to deliver these products and detail the methods used to generate the atmospherically corrected FRP and per-pixel uncertainty metrics. Using SEVIRI scene simulations and real SEVIRI data, including from a period of Meteosat-8 \"special operations\", we describe certain sensor and data pre-processing characteristics that influence SEVIRI's active fire detection and FRP measurement capability, and use these to specify parameters in the FTA algorithm and to make recommendations for the forthcoming Meteosat Third Generation operations in relation to active fire measures. We show that the current SEVIRI FTA algorithm is able to discriminate actively burning fires covering down to 10&lt;sup&gt;&amp;minus;4&lt;/sup&gt; of a pixel and that it appears more sensitive to fire than other algorithms used to generate many widely exploited active fire products. Finally, we briefly illustrate the information contained within the current Meteosat FRP-PIXEL and FRP-GRID products, providing exam…","author":[{"dropping-particle":"","family":"Wooster","given":"Martin J.","non-dropping-particle":"","parse-names":false,"suffix":""},{"dropping-particle":"","family":"Roberts","given":"G.","non-dropping-particle":"","parse-names":false,"suffix":""},{"dropping-particle":"","family":"Freeborn","given":"P. H.","non-dropping-particle":"","parse-names":false,"suffix":""},{"dropping-particle":"","family":"Xu","given":"Weidong","non-dropping-particle":"","parse-names":false,"suffix":""},{"dropping-particle":"","family":"Govaerts","given":"Y.","non-dropping-particle":"","parse-names":false,"suffix":""},{"dropping-particle":"","family":"Beeby","given":"R.","non-dropping-particle":"","parse-names":false,"suffix":""},{"dropping-particle":"","family":"He","given":"J.","non-dropping-particle":"","parse-names":false,"suffix":""},{"dropping-particle":"","family":"Lattanzio","given":"A.","non-dropping-particle":"","parse-names":false,"suffix":""},{"dropping-particle":"","family":"Fisher","given":"Daniel","non-dropping-particle":"","parse-names":false,"suffix":""},{"dropping-particle":"","family":"Mullen","given":"R.","non-dropping-particle":"","parse-names":false,"suffix":""}],"container-title":"Atmospheric Chemistry and Physics","id":"ITEM-1","issue":"22","issued":{"date-parts":[["2015"]]},"page":"13217-13239","title":"LSA SAF Meteosat FRP products-Part 1: Algorithms, product contents, and analysis","type":"article-journal","volume":"15"},"uris":["http://www.mendeley.com/documents/?uuid=7d2cfd8c-d049-474e-ae43-a64c06d33531"]}],"mendeley":{"formattedCitation":"(Wooster et al., 2015)","plainTextFormattedCitation":"(Wooster et al., 2015)","previouslyFormattedCitation":"(Wooster et al., 2015)"},"properties":{"noteIndex":0},"schema":"https://github.com/citation-style-language/schema/raw/master/csl-citation.json"}</w:instrText>
      </w:r>
      <w:r w:rsidRPr="0006648B">
        <w:rPr>
          <w:lang w:eastAsia="en-GB"/>
        </w:rPr>
        <w:fldChar w:fldCharType="separate"/>
      </w:r>
      <w:r w:rsidRPr="0006648B">
        <w:rPr>
          <w:noProof/>
          <w:lang w:eastAsia="en-GB"/>
        </w:rPr>
        <w:t>(Wooster et al., 2015)</w:t>
      </w:r>
      <w:r w:rsidRPr="0006648B">
        <w:rPr>
          <w:lang w:eastAsia="en-GB"/>
        </w:rPr>
        <w:fldChar w:fldCharType="end"/>
      </w:r>
      <w:r w:rsidRPr="0006648B">
        <w:rPr>
          <w:lang w:eastAsia="en-GB"/>
        </w:rPr>
        <w:t xml:space="preserve">. To account for possible changes in landcover, fire biome maps for 2005, 2010 and 2015 were produced in an analogous method to that used to generate the 2019 map (i.e., based on the CCI Landcover and Landsat VCF data products of these years). The Meteosat FRP-PIXEL record was combined with this set of biome maps and the </w:t>
      </w:r>
      <m:oMath>
        <m:sSubSup>
          <m:sSubSupPr>
            <m:ctrlPr>
              <w:rPr>
                <w:rFonts w:ascii="Cambria Math" w:hAnsi="Cambria Math" w:cs="Arial"/>
                <w:i/>
                <w:lang w:eastAsia="en-GB"/>
              </w:rPr>
            </m:ctrlPr>
          </m:sSubSupPr>
          <m:e>
            <m:r>
              <w:rPr>
                <w:rFonts w:ascii="Cambria Math" w:hAnsi="Cambria Math" w:cs="Arial"/>
                <w:lang w:eastAsia="en-GB"/>
              </w:rPr>
              <m:t>C</m:t>
            </m:r>
          </m:e>
          <m:sub>
            <m:r>
              <w:rPr>
                <w:rFonts w:ascii="Cambria Math" w:hAnsi="Cambria Math" w:cs="Arial"/>
                <w:lang w:eastAsia="en-GB"/>
              </w:rPr>
              <m:t>e</m:t>
            </m:r>
          </m:sub>
          <m:sup>
            <m:r>
              <w:rPr>
                <w:rFonts w:ascii="Cambria Math" w:hAnsi="Cambria Math" w:cs="Arial"/>
                <w:lang w:eastAsia="en-GB"/>
              </w:rPr>
              <m:t>CO</m:t>
            </m:r>
          </m:sup>
        </m:sSubSup>
      </m:oMath>
      <w:r w:rsidRPr="0006648B">
        <w:rPr>
          <w:lang w:eastAsia="en-GB"/>
        </w:rPr>
        <w:t xml:space="preserve"> values of Table 1 to produce a 16 year record of African fire emissions. This FREMs_bCO inventory is the highest spatio-temporal resolution fire emissions inventory for CO yet available over Africa (15 min, 3 km at the sub-satellite point), and monthly totals with the cloud and small fire correction applied are shown in </w:t>
      </w:r>
      <w:r w:rsidRPr="0006648B">
        <w:fldChar w:fldCharType="begin"/>
      </w:r>
      <w:r w:rsidRPr="0006648B">
        <w:instrText xml:space="preserve"> REF _Ref78193443 \h  \* MERGEFORMAT </w:instrText>
      </w:r>
      <w:r w:rsidRPr="0006648B">
        <w:fldChar w:fldCharType="separate"/>
      </w:r>
      <w:r w:rsidR="00C464B8" w:rsidRPr="0006648B">
        <w:t xml:space="preserve">Figure </w:t>
      </w:r>
      <w:r w:rsidR="00C464B8">
        <w:t>3</w:t>
      </w:r>
      <w:r w:rsidRPr="0006648B">
        <w:fldChar w:fldCharType="end"/>
      </w:r>
      <w:r w:rsidRPr="0006648B">
        <w:t xml:space="preserve"> alongside those of the </w:t>
      </w:r>
      <w:r w:rsidRPr="0006648B">
        <w:rPr>
          <w:lang w:eastAsia="en-GB"/>
        </w:rPr>
        <w:t xml:space="preserve">most current version of the Global Fire Emissions Database (GFEDv4.1s; </w:t>
      </w:r>
      <w:sdt>
        <w:sdtPr>
          <w:rPr>
            <w:lang w:eastAsia="en-GB"/>
          </w:rPr>
          <w:tag w:val="MENDELEY_CITATION_v3_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"/>
          <w:id w:val="518507281"/>
          <w:placeholder>
            <w:docPart w:val="8DF8B674889C4597B064E37E5AF3F4FC"/>
          </w:placeholder>
        </w:sdtPr>
        <w:sdtEndPr>
          <w:rPr>
            <w:lang w:eastAsia="de-DE"/>
          </w:rPr>
        </w:sdtEndPr>
        <w:sdtContent>
          <w:r w:rsidRPr="0006648B">
            <w:t>van der Werf et al., 2017</w:t>
          </w:r>
        </w:sdtContent>
      </w:sdt>
      <w:r w:rsidRPr="0006648B">
        <w:rPr>
          <w:lang w:eastAsia="en-GB"/>
        </w:rPr>
        <w:t xml:space="preserve">; </w:t>
      </w:r>
      <w:hyperlink r:id="rId18">
        <w:r w:rsidRPr="0006648B">
          <w:rPr>
            <w:color w:val="2E74B5"/>
            <w:u w:val="single" w:color="0000FF"/>
            <w:lang w:eastAsia="en-GB"/>
          </w:rPr>
          <w:t>www.globalfiredata.org/</w:t>
        </w:r>
      </w:hyperlink>
      <w:hyperlink r:id="rId19">
        <w:r w:rsidRPr="0006648B">
          <w:rPr>
            <w:lang w:eastAsia="en-GB"/>
          </w:rPr>
          <w:t>)</w:t>
        </w:r>
      </w:hyperlink>
      <w:r w:rsidRPr="0006648B">
        <w:rPr>
          <w:lang w:eastAsia="en-GB"/>
        </w:rPr>
        <w:t xml:space="preserve">. GFED4.1s includes its own ‘small fire’ correction to account for burns un-detected in the 500 m MODIS MCD64A1 burned area product. Mean annual CO emission totals are detailed for both inventories with and without their respective small fire corrections applied in </w:t>
      </w:r>
      <w:r w:rsidRPr="0006648B">
        <w:rPr>
          <w:lang w:eastAsia="en-GB"/>
        </w:rPr>
        <w:fldChar w:fldCharType="begin"/>
      </w:r>
      <w:r w:rsidRPr="0006648B">
        <w:rPr>
          <w:lang w:eastAsia="en-GB"/>
        </w:rPr>
        <w:instrText xml:space="preserve"> REF _Ref82524216 \h </w:instrText>
      </w:r>
      <w:r>
        <w:rPr>
          <w:lang w:eastAsia="en-GB"/>
        </w:rPr>
        <w:instrText xml:space="preserve"> \* MERGEFORMAT </w:instrText>
      </w:r>
      <w:r w:rsidRPr="0006648B">
        <w:rPr>
          <w:lang w:eastAsia="en-GB"/>
        </w:rPr>
      </w:r>
      <w:r w:rsidRPr="0006648B">
        <w:rPr>
          <w:lang w:eastAsia="en-GB"/>
        </w:rPr>
        <w:fldChar w:fldCharType="separate"/>
      </w:r>
      <w:r w:rsidR="00C464B8" w:rsidRPr="0006648B">
        <w:t xml:space="preserve">Table </w:t>
      </w:r>
      <w:r w:rsidR="00C464B8">
        <w:rPr>
          <w:noProof/>
        </w:rPr>
        <w:t>2</w:t>
      </w:r>
      <w:r w:rsidRPr="0006648B">
        <w:rPr>
          <w:lang w:eastAsia="en-GB"/>
        </w:rPr>
        <w:fldChar w:fldCharType="end"/>
      </w:r>
      <w:r w:rsidRPr="0006648B">
        <w:rPr>
          <w:lang w:eastAsia="en-GB"/>
        </w:rPr>
        <w:t xml:space="preserve">. </w:t>
      </w:r>
    </w:p>
    <w:p w14:paraId="2E239B04" w14:textId="77777777" w:rsidR="00F814B9" w:rsidRPr="0006648B" w:rsidRDefault="00F814B9" w:rsidP="00F814B9">
      <w:bookmarkStart w:id="10" w:name="_Hlk40638968"/>
      <w:r w:rsidRPr="0006648B">
        <w:rPr>
          <w:noProof/>
        </w:rPr>
        <w:lastRenderedPageBreak/>
        <w:drawing>
          <wp:inline distT="0" distB="0" distL="0" distR="0" wp14:anchorId="3D664282" wp14:editId="171248ED">
            <wp:extent cx="5731510" cy="3792855"/>
            <wp:effectExtent l="0" t="0" r="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26FEB435" w14:textId="7D3D527D" w:rsidR="00F814B9" w:rsidRPr="0006648B" w:rsidRDefault="00F814B9" w:rsidP="00F814B9">
      <w:pPr>
        <w:pStyle w:val="Caption"/>
      </w:pPr>
      <w:bookmarkStart w:id="11" w:name="_Ref78193443"/>
      <w:r w:rsidRPr="0006648B">
        <w:t xml:space="preserve">Figure </w:t>
      </w:r>
      <w:fldSimple w:instr=" SEQ Figure \* ARABIC ">
        <w:r w:rsidR="00C464B8">
          <w:rPr>
            <w:noProof/>
          </w:rPr>
          <w:t>3</w:t>
        </w:r>
      </w:fldSimple>
      <w:bookmarkEnd w:id="11"/>
      <w:r w:rsidRPr="0006648B">
        <w:t xml:space="preserve">. Monthly landscape fire CO emissions over a 16-year period for (a) northern and (b) southern hemisphere Africa, as derived in </w:t>
      </w:r>
      <w:r w:rsidRPr="0006648B">
        <w:rPr>
          <w:lang w:eastAsia="en-GB"/>
        </w:rPr>
        <w:t>FREMs_bCO</w:t>
      </w:r>
      <w:r w:rsidRPr="0006648B">
        <w:t xml:space="preserve"> and GFED4.1s, both with their respective ‘small fire correction’ applied (“s” indicates its application)</w:t>
      </w:r>
    </w:p>
    <w:p w14:paraId="1454213C" w14:textId="77777777" w:rsidR="00F814B9" w:rsidRPr="0006648B" w:rsidRDefault="00F814B9" w:rsidP="00F814B9">
      <w:pPr>
        <w:rPr>
          <w:b/>
          <w:lang w:eastAsia="en-GB"/>
        </w:rPr>
      </w:pPr>
    </w:p>
    <w:p w14:paraId="7A8BB550" w14:textId="18ED67B3" w:rsidR="00F814B9" w:rsidRDefault="00F814B9">
      <w:pPr>
        <w:spacing w:line="240" w:lineRule="auto"/>
        <w:jc w:val="left"/>
        <w:rPr>
          <w:b/>
          <w:lang w:eastAsia="en-GB"/>
        </w:rPr>
      </w:pPr>
      <w:r>
        <w:rPr>
          <w:b/>
          <w:lang w:eastAsia="en-GB"/>
        </w:rPr>
        <w:br w:type="page"/>
      </w:r>
    </w:p>
    <w:p w14:paraId="5CB7B8F2" w14:textId="19EF7325" w:rsidR="00F814B9" w:rsidRPr="0006648B" w:rsidRDefault="00F814B9" w:rsidP="00F814B9">
      <w:pPr>
        <w:pStyle w:val="Caption"/>
      </w:pPr>
      <w:bookmarkStart w:id="12" w:name="_Ref82524216"/>
      <w:r w:rsidRPr="0006648B">
        <w:lastRenderedPageBreak/>
        <w:t xml:space="preserve">Table </w:t>
      </w:r>
      <w:r w:rsidRPr="0006648B">
        <w:fldChar w:fldCharType="begin"/>
      </w:r>
      <w:r w:rsidRPr="0006648B">
        <w:instrText>SEQ Table \* ARABIC</w:instrText>
      </w:r>
      <w:r w:rsidRPr="0006648B">
        <w:fldChar w:fldCharType="separate"/>
      </w:r>
      <w:r w:rsidR="00C464B8">
        <w:rPr>
          <w:noProof/>
        </w:rPr>
        <w:t>2</w:t>
      </w:r>
      <w:r w:rsidRPr="0006648B">
        <w:fldChar w:fldCharType="end"/>
      </w:r>
      <w:bookmarkEnd w:id="12"/>
      <w:r w:rsidRPr="0006648B">
        <w:t>. Mean annual CO fire emission totals for the period 2004 to 2019 as derived for northern and southern hemisphere Africa using the FREM methodology developed herein and reported alongside those of GFEDv4.1. Values are reported as those both with and without the relevant ‘small fire correction’ applied (“s” indicates its application), as well as the % difference made by this upward adjustment.</w:t>
      </w:r>
    </w:p>
    <w:tbl>
      <w:tblPr>
        <w:tblStyle w:val="TableGrid"/>
        <w:tblW w:w="5000" w:type="pct"/>
        <w:tblLook w:val="04A0" w:firstRow="1" w:lastRow="0" w:firstColumn="1" w:lastColumn="0" w:noHBand="0" w:noVBand="1"/>
      </w:tblPr>
      <w:tblGrid>
        <w:gridCol w:w="2945"/>
        <w:gridCol w:w="2744"/>
        <w:gridCol w:w="2193"/>
        <w:gridCol w:w="2148"/>
      </w:tblGrid>
      <w:tr w:rsidR="00F814B9" w:rsidRPr="0006648B" w14:paraId="250F5B79" w14:textId="77777777" w:rsidTr="00FC134E">
        <w:trPr>
          <w:trHeight w:val="520"/>
        </w:trPr>
        <w:tc>
          <w:tcPr>
            <w:tcW w:w="1468" w:type="pct"/>
            <w:tcBorders>
              <w:top w:val="nil"/>
              <w:left w:val="nil"/>
              <w:bottom w:val="single" w:sz="4" w:space="0" w:color="auto"/>
              <w:right w:val="nil"/>
            </w:tcBorders>
            <w:vAlign w:val="center"/>
            <w:hideMark/>
          </w:tcPr>
          <w:p w14:paraId="0F3EF18F" w14:textId="77777777" w:rsidR="00F814B9" w:rsidRPr="00FC134E" w:rsidRDefault="00F814B9" w:rsidP="00FC134E">
            <w:pPr>
              <w:jc w:val="center"/>
              <w:rPr>
                <w:sz w:val="20"/>
                <w:szCs w:val="20"/>
                <w:lang w:eastAsia="en-GB"/>
              </w:rPr>
            </w:pPr>
          </w:p>
        </w:tc>
        <w:tc>
          <w:tcPr>
            <w:tcW w:w="1368" w:type="pct"/>
            <w:tcBorders>
              <w:top w:val="nil"/>
              <w:left w:val="nil"/>
              <w:bottom w:val="single" w:sz="4" w:space="0" w:color="auto"/>
              <w:right w:val="single" w:sz="4" w:space="0" w:color="auto"/>
            </w:tcBorders>
            <w:vAlign w:val="center"/>
          </w:tcPr>
          <w:p w14:paraId="7CC5C606" w14:textId="77777777" w:rsidR="00F814B9" w:rsidRPr="00FC134E" w:rsidRDefault="00F814B9" w:rsidP="00FC134E">
            <w:pPr>
              <w:jc w:val="center"/>
              <w:rPr>
                <w:sz w:val="20"/>
                <w:szCs w:val="20"/>
                <w:lang w:eastAsia="en-GB"/>
              </w:rPr>
            </w:pPr>
          </w:p>
        </w:tc>
        <w:tc>
          <w:tcPr>
            <w:tcW w:w="1093" w:type="pct"/>
            <w:tcBorders>
              <w:left w:val="single" w:sz="4" w:space="0" w:color="auto"/>
            </w:tcBorders>
            <w:vAlign w:val="center"/>
            <w:hideMark/>
          </w:tcPr>
          <w:p w14:paraId="4A4AD488" w14:textId="77777777" w:rsidR="00F814B9" w:rsidRPr="00FC134E" w:rsidRDefault="00F814B9" w:rsidP="00FC134E">
            <w:pPr>
              <w:jc w:val="center"/>
              <w:rPr>
                <w:sz w:val="20"/>
                <w:szCs w:val="20"/>
                <w:lang w:eastAsia="en-GB"/>
              </w:rPr>
            </w:pPr>
            <w:r w:rsidRPr="00FC134E">
              <w:rPr>
                <w:sz w:val="20"/>
                <w:szCs w:val="20"/>
                <w:lang w:eastAsia="en-GB"/>
              </w:rPr>
              <w:t>NHAF Total CO Emissions [Tg]</w:t>
            </w:r>
          </w:p>
        </w:tc>
        <w:tc>
          <w:tcPr>
            <w:tcW w:w="1071" w:type="pct"/>
            <w:vAlign w:val="center"/>
            <w:hideMark/>
          </w:tcPr>
          <w:p w14:paraId="33C84517" w14:textId="77777777" w:rsidR="00F814B9" w:rsidRPr="00FC134E" w:rsidRDefault="00F814B9" w:rsidP="00FC134E">
            <w:pPr>
              <w:jc w:val="center"/>
              <w:rPr>
                <w:sz w:val="20"/>
                <w:szCs w:val="20"/>
                <w:lang w:eastAsia="en-GB"/>
              </w:rPr>
            </w:pPr>
            <w:r w:rsidRPr="00FC134E">
              <w:rPr>
                <w:sz w:val="20"/>
                <w:szCs w:val="20"/>
                <w:lang w:eastAsia="en-GB"/>
              </w:rPr>
              <w:t>SHAF Total CO Emissions [Tg]</w:t>
            </w:r>
          </w:p>
        </w:tc>
      </w:tr>
      <w:tr w:rsidR="00F814B9" w:rsidRPr="0006648B" w14:paraId="7DD1F171" w14:textId="77777777" w:rsidTr="00FC134E">
        <w:trPr>
          <w:trHeight w:val="295"/>
        </w:trPr>
        <w:tc>
          <w:tcPr>
            <w:tcW w:w="1468" w:type="pct"/>
            <w:vMerge w:val="restart"/>
            <w:tcBorders>
              <w:top w:val="single" w:sz="4" w:space="0" w:color="auto"/>
            </w:tcBorders>
            <w:vAlign w:val="center"/>
          </w:tcPr>
          <w:p w14:paraId="5934FBCF" w14:textId="77777777" w:rsidR="00F814B9" w:rsidRPr="00FC134E" w:rsidRDefault="00F814B9" w:rsidP="00FC134E">
            <w:pPr>
              <w:jc w:val="center"/>
              <w:rPr>
                <w:sz w:val="20"/>
                <w:szCs w:val="20"/>
                <w:lang w:eastAsia="en-GB"/>
              </w:rPr>
            </w:pPr>
            <w:r w:rsidRPr="00FC134E">
              <w:rPr>
                <w:sz w:val="20"/>
                <w:szCs w:val="20"/>
                <w:lang w:eastAsia="en-GB"/>
              </w:rPr>
              <w:t>Without small fire correction applied</w:t>
            </w:r>
          </w:p>
        </w:tc>
        <w:tc>
          <w:tcPr>
            <w:tcW w:w="1368" w:type="pct"/>
            <w:tcBorders>
              <w:top w:val="single" w:sz="4" w:space="0" w:color="auto"/>
            </w:tcBorders>
            <w:vAlign w:val="center"/>
          </w:tcPr>
          <w:p w14:paraId="60AD1FA5" w14:textId="77777777" w:rsidR="00F814B9" w:rsidRPr="00FC134E" w:rsidRDefault="00F814B9" w:rsidP="00FC134E">
            <w:pPr>
              <w:jc w:val="center"/>
              <w:rPr>
                <w:iCs/>
                <w:sz w:val="20"/>
                <w:szCs w:val="20"/>
                <w:vertAlign w:val="subscript"/>
                <w:lang w:eastAsia="en-GB"/>
              </w:rPr>
            </w:pPr>
            <w:r w:rsidRPr="00FC134E">
              <w:rPr>
                <w:sz w:val="20"/>
                <w:szCs w:val="20"/>
                <w:lang w:eastAsia="en-GB"/>
              </w:rPr>
              <w:t>FREM_bCO</w:t>
            </w:r>
          </w:p>
        </w:tc>
        <w:tc>
          <w:tcPr>
            <w:tcW w:w="1093" w:type="pct"/>
            <w:vAlign w:val="center"/>
            <w:hideMark/>
          </w:tcPr>
          <w:p w14:paraId="6CA3E8E9" w14:textId="77777777" w:rsidR="00F814B9" w:rsidRPr="00FC134E" w:rsidRDefault="00F814B9" w:rsidP="00FC134E">
            <w:pPr>
              <w:jc w:val="center"/>
              <w:rPr>
                <w:sz w:val="20"/>
                <w:szCs w:val="20"/>
                <w:lang w:eastAsia="en-GB"/>
              </w:rPr>
            </w:pPr>
            <w:r w:rsidRPr="00FC134E">
              <w:rPr>
                <w:sz w:val="20"/>
                <w:szCs w:val="20"/>
                <w:lang w:eastAsia="en-GB"/>
              </w:rPr>
              <w:t>46.6</w:t>
            </w:r>
          </w:p>
        </w:tc>
        <w:tc>
          <w:tcPr>
            <w:tcW w:w="1071" w:type="pct"/>
            <w:vAlign w:val="center"/>
            <w:hideMark/>
          </w:tcPr>
          <w:p w14:paraId="672B2907" w14:textId="77777777" w:rsidR="00F814B9" w:rsidRPr="00FC134E" w:rsidRDefault="00F814B9" w:rsidP="00FC134E">
            <w:pPr>
              <w:jc w:val="center"/>
              <w:rPr>
                <w:sz w:val="20"/>
                <w:szCs w:val="20"/>
                <w:lang w:eastAsia="en-GB"/>
              </w:rPr>
            </w:pPr>
            <w:r w:rsidRPr="00FC134E">
              <w:rPr>
                <w:sz w:val="20"/>
                <w:szCs w:val="20"/>
                <w:lang w:eastAsia="en-GB"/>
              </w:rPr>
              <w:t>64.4</w:t>
            </w:r>
          </w:p>
        </w:tc>
      </w:tr>
      <w:tr w:rsidR="00F814B9" w:rsidRPr="0006648B" w14:paraId="285BE572" w14:textId="77777777" w:rsidTr="00FC134E">
        <w:trPr>
          <w:trHeight w:val="311"/>
        </w:trPr>
        <w:tc>
          <w:tcPr>
            <w:tcW w:w="1468" w:type="pct"/>
            <w:vMerge/>
            <w:vAlign w:val="center"/>
          </w:tcPr>
          <w:p w14:paraId="7A287E93" w14:textId="77777777" w:rsidR="00F814B9" w:rsidRPr="00FC134E" w:rsidRDefault="00F814B9" w:rsidP="00FC134E">
            <w:pPr>
              <w:jc w:val="center"/>
              <w:rPr>
                <w:sz w:val="20"/>
                <w:szCs w:val="20"/>
                <w:lang w:eastAsia="en-GB"/>
              </w:rPr>
            </w:pPr>
          </w:p>
        </w:tc>
        <w:tc>
          <w:tcPr>
            <w:tcW w:w="1368" w:type="pct"/>
            <w:vAlign w:val="center"/>
          </w:tcPr>
          <w:p w14:paraId="7E8CB76C" w14:textId="77777777" w:rsidR="00F814B9" w:rsidRPr="00FC134E" w:rsidRDefault="00F814B9" w:rsidP="00FC134E">
            <w:pPr>
              <w:jc w:val="center"/>
              <w:rPr>
                <w:sz w:val="20"/>
                <w:szCs w:val="20"/>
                <w:lang w:eastAsia="en-GB"/>
              </w:rPr>
            </w:pPr>
            <w:r w:rsidRPr="00FC134E">
              <w:rPr>
                <w:sz w:val="20"/>
                <w:szCs w:val="20"/>
                <w:lang w:eastAsia="en-GB"/>
              </w:rPr>
              <w:t>GFED4.1</w:t>
            </w:r>
          </w:p>
        </w:tc>
        <w:tc>
          <w:tcPr>
            <w:tcW w:w="1093" w:type="pct"/>
            <w:vAlign w:val="center"/>
          </w:tcPr>
          <w:p w14:paraId="7765AB55" w14:textId="77777777" w:rsidR="00F814B9" w:rsidRPr="00FC134E" w:rsidRDefault="00F814B9" w:rsidP="00FC134E">
            <w:pPr>
              <w:jc w:val="center"/>
              <w:rPr>
                <w:sz w:val="20"/>
                <w:szCs w:val="20"/>
                <w:lang w:eastAsia="en-GB"/>
              </w:rPr>
            </w:pPr>
            <w:r w:rsidRPr="00FC134E">
              <w:rPr>
                <w:sz w:val="20"/>
                <w:szCs w:val="20"/>
                <w:lang w:eastAsia="en-GB"/>
              </w:rPr>
              <w:t>40.5</w:t>
            </w:r>
          </w:p>
        </w:tc>
        <w:tc>
          <w:tcPr>
            <w:tcW w:w="1071" w:type="pct"/>
            <w:vAlign w:val="center"/>
          </w:tcPr>
          <w:p w14:paraId="126ADAE3" w14:textId="77777777" w:rsidR="00F814B9" w:rsidRPr="00FC134E" w:rsidRDefault="00F814B9" w:rsidP="00FC134E">
            <w:pPr>
              <w:jc w:val="center"/>
              <w:rPr>
                <w:sz w:val="20"/>
                <w:szCs w:val="20"/>
                <w:lang w:eastAsia="en-GB"/>
              </w:rPr>
            </w:pPr>
            <w:r w:rsidRPr="00FC134E">
              <w:rPr>
                <w:sz w:val="20"/>
                <w:szCs w:val="20"/>
                <w:lang w:eastAsia="en-GB"/>
              </w:rPr>
              <w:t>67.5</w:t>
            </w:r>
          </w:p>
        </w:tc>
      </w:tr>
      <w:tr w:rsidR="00F814B9" w:rsidRPr="0006648B" w14:paraId="7516D6BB" w14:textId="77777777" w:rsidTr="00FC134E">
        <w:trPr>
          <w:trHeight w:val="109"/>
        </w:trPr>
        <w:tc>
          <w:tcPr>
            <w:tcW w:w="1468" w:type="pct"/>
            <w:vAlign w:val="center"/>
          </w:tcPr>
          <w:p w14:paraId="687E1BFB" w14:textId="77777777" w:rsidR="00F814B9" w:rsidRPr="00FC134E" w:rsidRDefault="00F814B9" w:rsidP="00FC134E">
            <w:pPr>
              <w:jc w:val="center"/>
              <w:rPr>
                <w:sz w:val="20"/>
                <w:szCs w:val="20"/>
                <w:lang w:eastAsia="en-GB"/>
              </w:rPr>
            </w:pPr>
          </w:p>
        </w:tc>
        <w:tc>
          <w:tcPr>
            <w:tcW w:w="1368" w:type="pct"/>
            <w:vAlign w:val="center"/>
          </w:tcPr>
          <w:p w14:paraId="490456A8" w14:textId="77777777" w:rsidR="00F814B9" w:rsidRPr="00FC134E" w:rsidRDefault="00F814B9" w:rsidP="00FC134E">
            <w:pPr>
              <w:jc w:val="center"/>
              <w:rPr>
                <w:sz w:val="20"/>
                <w:szCs w:val="20"/>
                <w:lang w:eastAsia="en-GB"/>
              </w:rPr>
            </w:pPr>
          </w:p>
        </w:tc>
        <w:tc>
          <w:tcPr>
            <w:tcW w:w="1093" w:type="pct"/>
            <w:vAlign w:val="center"/>
          </w:tcPr>
          <w:p w14:paraId="467D4924" w14:textId="77777777" w:rsidR="00F814B9" w:rsidRPr="00FC134E" w:rsidRDefault="00F814B9" w:rsidP="00FC134E">
            <w:pPr>
              <w:jc w:val="center"/>
              <w:rPr>
                <w:sz w:val="20"/>
                <w:szCs w:val="20"/>
                <w:lang w:eastAsia="en-GB"/>
              </w:rPr>
            </w:pPr>
          </w:p>
        </w:tc>
        <w:tc>
          <w:tcPr>
            <w:tcW w:w="1071" w:type="pct"/>
            <w:vAlign w:val="center"/>
          </w:tcPr>
          <w:p w14:paraId="4F6BC950" w14:textId="77777777" w:rsidR="00F814B9" w:rsidRPr="00FC134E" w:rsidRDefault="00F814B9" w:rsidP="00FC134E">
            <w:pPr>
              <w:jc w:val="center"/>
              <w:rPr>
                <w:sz w:val="20"/>
                <w:szCs w:val="20"/>
                <w:lang w:eastAsia="en-GB"/>
              </w:rPr>
            </w:pPr>
          </w:p>
        </w:tc>
      </w:tr>
      <w:tr w:rsidR="00F814B9" w:rsidRPr="0006648B" w14:paraId="5C7F7AAA" w14:textId="77777777" w:rsidTr="00FC134E">
        <w:trPr>
          <w:trHeight w:val="295"/>
        </w:trPr>
        <w:tc>
          <w:tcPr>
            <w:tcW w:w="1468" w:type="pct"/>
            <w:vMerge w:val="restart"/>
            <w:vAlign w:val="center"/>
          </w:tcPr>
          <w:p w14:paraId="0838A784" w14:textId="77777777" w:rsidR="00F814B9" w:rsidRPr="00FC134E" w:rsidRDefault="00F814B9" w:rsidP="00FC134E">
            <w:pPr>
              <w:jc w:val="center"/>
              <w:rPr>
                <w:sz w:val="20"/>
                <w:szCs w:val="20"/>
                <w:lang w:eastAsia="en-GB"/>
              </w:rPr>
            </w:pPr>
            <w:r w:rsidRPr="00FC134E">
              <w:rPr>
                <w:sz w:val="20"/>
                <w:szCs w:val="20"/>
                <w:lang w:eastAsia="en-GB"/>
              </w:rPr>
              <w:t>With small fire</w:t>
            </w:r>
          </w:p>
          <w:p w14:paraId="007F35DE" w14:textId="77777777" w:rsidR="00F814B9" w:rsidRPr="00FC134E" w:rsidRDefault="00F814B9" w:rsidP="00FC134E">
            <w:pPr>
              <w:jc w:val="center"/>
              <w:rPr>
                <w:sz w:val="20"/>
                <w:szCs w:val="20"/>
                <w:lang w:eastAsia="en-GB"/>
              </w:rPr>
            </w:pPr>
            <w:r w:rsidRPr="00FC134E">
              <w:rPr>
                <w:sz w:val="20"/>
                <w:szCs w:val="20"/>
                <w:lang w:eastAsia="en-GB"/>
              </w:rPr>
              <w:t>correction applied</w:t>
            </w:r>
          </w:p>
        </w:tc>
        <w:tc>
          <w:tcPr>
            <w:tcW w:w="1368" w:type="pct"/>
            <w:vAlign w:val="center"/>
          </w:tcPr>
          <w:p w14:paraId="2B4240FE" w14:textId="77777777" w:rsidR="00F814B9" w:rsidRPr="00FC134E" w:rsidRDefault="00F814B9" w:rsidP="00FC134E">
            <w:pPr>
              <w:jc w:val="center"/>
              <w:rPr>
                <w:iCs/>
                <w:sz w:val="20"/>
                <w:szCs w:val="20"/>
                <w:lang w:eastAsia="en-GB"/>
              </w:rPr>
            </w:pPr>
            <w:r w:rsidRPr="00FC134E">
              <w:rPr>
                <w:sz w:val="20"/>
                <w:szCs w:val="20"/>
                <w:lang w:eastAsia="en-GB"/>
              </w:rPr>
              <w:t>FREMs_bCO</w:t>
            </w:r>
          </w:p>
        </w:tc>
        <w:tc>
          <w:tcPr>
            <w:tcW w:w="1093" w:type="pct"/>
            <w:vAlign w:val="center"/>
          </w:tcPr>
          <w:p w14:paraId="27C424B8" w14:textId="77777777" w:rsidR="00F814B9" w:rsidRPr="00FC134E" w:rsidRDefault="00F814B9" w:rsidP="00FC134E">
            <w:pPr>
              <w:jc w:val="center"/>
              <w:rPr>
                <w:sz w:val="20"/>
                <w:szCs w:val="20"/>
                <w:lang w:eastAsia="en-GB"/>
              </w:rPr>
            </w:pPr>
            <w:r w:rsidRPr="00FC134E">
              <w:rPr>
                <w:sz w:val="20"/>
                <w:szCs w:val="20"/>
                <w:lang w:eastAsia="en-GB"/>
              </w:rPr>
              <w:t>70.1</w:t>
            </w:r>
          </w:p>
        </w:tc>
        <w:tc>
          <w:tcPr>
            <w:tcW w:w="1071" w:type="pct"/>
            <w:vAlign w:val="center"/>
          </w:tcPr>
          <w:p w14:paraId="2AC18106" w14:textId="77777777" w:rsidR="00F814B9" w:rsidRPr="00FC134E" w:rsidRDefault="00F814B9" w:rsidP="00FC134E">
            <w:pPr>
              <w:jc w:val="center"/>
              <w:rPr>
                <w:sz w:val="20"/>
                <w:szCs w:val="20"/>
                <w:lang w:eastAsia="en-GB"/>
              </w:rPr>
            </w:pPr>
            <w:r w:rsidRPr="00FC134E">
              <w:rPr>
                <w:sz w:val="20"/>
                <w:szCs w:val="20"/>
                <w:lang w:eastAsia="en-GB"/>
              </w:rPr>
              <w:t>87.2</w:t>
            </w:r>
          </w:p>
        </w:tc>
      </w:tr>
      <w:tr w:rsidR="00F814B9" w:rsidRPr="0006648B" w14:paraId="486BE1CD" w14:textId="77777777" w:rsidTr="00FC134E">
        <w:trPr>
          <w:trHeight w:val="111"/>
        </w:trPr>
        <w:tc>
          <w:tcPr>
            <w:tcW w:w="1468" w:type="pct"/>
            <w:vMerge/>
            <w:vAlign w:val="center"/>
          </w:tcPr>
          <w:p w14:paraId="2191A5C9" w14:textId="77777777" w:rsidR="00F814B9" w:rsidRPr="00FC134E" w:rsidRDefault="00F814B9" w:rsidP="00FC134E">
            <w:pPr>
              <w:jc w:val="center"/>
              <w:rPr>
                <w:sz w:val="20"/>
                <w:szCs w:val="20"/>
                <w:lang w:eastAsia="en-GB"/>
              </w:rPr>
            </w:pPr>
          </w:p>
        </w:tc>
        <w:tc>
          <w:tcPr>
            <w:tcW w:w="1368" w:type="pct"/>
            <w:vAlign w:val="center"/>
          </w:tcPr>
          <w:p w14:paraId="6B91DFE4" w14:textId="77777777" w:rsidR="00F814B9" w:rsidRPr="00FC134E" w:rsidRDefault="00F814B9" w:rsidP="00FC134E">
            <w:pPr>
              <w:jc w:val="center"/>
              <w:rPr>
                <w:sz w:val="20"/>
                <w:szCs w:val="20"/>
                <w:lang w:eastAsia="en-GB"/>
              </w:rPr>
            </w:pPr>
            <w:r w:rsidRPr="00FC134E">
              <w:rPr>
                <w:sz w:val="20"/>
                <w:szCs w:val="20"/>
                <w:lang w:eastAsia="en-GB"/>
              </w:rPr>
              <w:t>GFED4.1s</w:t>
            </w:r>
          </w:p>
        </w:tc>
        <w:tc>
          <w:tcPr>
            <w:tcW w:w="1093" w:type="pct"/>
            <w:vAlign w:val="center"/>
          </w:tcPr>
          <w:p w14:paraId="56471FCB" w14:textId="77777777" w:rsidR="00F814B9" w:rsidRPr="00FC134E" w:rsidRDefault="00F814B9" w:rsidP="00FC134E">
            <w:pPr>
              <w:jc w:val="center"/>
              <w:rPr>
                <w:sz w:val="20"/>
                <w:szCs w:val="20"/>
                <w:lang w:eastAsia="en-GB"/>
              </w:rPr>
            </w:pPr>
            <w:r w:rsidRPr="00FC134E">
              <w:rPr>
                <w:sz w:val="20"/>
                <w:szCs w:val="20"/>
                <w:lang w:eastAsia="en-GB"/>
              </w:rPr>
              <w:t>55.9</w:t>
            </w:r>
          </w:p>
        </w:tc>
        <w:tc>
          <w:tcPr>
            <w:tcW w:w="1071" w:type="pct"/>
            <w:vAlign w:val="center"/>
          </w:tcPr>
          <w:p w14:paraId="019B933B" w14:textId="77777777" w:rsidR="00F814B9" w:rsidRPr="00FC134E" w:rsidRDefault="00F814B9" w:rsidP="00FC134E">
            <w:pPr>
              <w:jc w:val="center"/>
              <w:rPr>
                <w:sz w:val="20"/>
                <w:szCs w:val="20"/>
                <w:lang w:eastAsia="en-GB"/>
              </w:rPr>
            </w:pPr>
            <w:r w:rsidRPr="00FC134E">
              <w:rPr>
                <w:sz w:val="20"/>
                <w:szCs w:val="20"/>
                <w:lang w:eastAsia="en-GB"/>
              </w:rPr>
              <w:t>90.2</w:t>
            </w:r>
          </w:p>
        </w:tc>
      </w:tr>
      <w:tr w:rsidR="00F814B9" w:rsidRPr="0006648B" w14:paraId="50E29EC9" w14:textId="77777777" w:rsidTr="00FC134E">
        <w:trPr>
          <w:trHeight w:val="115"/>
        </w:trPr>
        <w:tc>
          <w:tcPr>
            <w:tcW w:w="5000" w:type="pct"/>
            <w:gridSpan w:val="4"/>
            <w:vAlign w:val="center"/>
          </w:tcPr>
          <w:p w14:paraId="6DC2451F" w14:textId="77777777" w:rsidR="00F814B9" w:rsidRPr="00FC134E" w:rsidRDefault="00F814B9" w:rsidP="00FC134E">
            <w:pPr>
              <w:jc w:val="center"/>
              <w:rPr>
                <w:sz w:val="20"/>
                <w:szCs w:val="20"/>
                <w:lang w:eastAsia="en-GB"/>
              </w:rPr>
            </w:pPr>
          </w:p>
        </w:tc>
      </w:tr>
      <w:tr w:rsidR="00F814B9" w:rsidRPr="0006648B" w14:paraId="2186861C" w14:textId="77777777" w:rsidTr="00FC134E">
        <w:trPr>
          <w:trHeight w:val="780"/>
        </w:trPr>
        <w:tc>
          <w:tcPr>
            <w:tcW w:w="1468" w:type="pct"/>
            <w:vAlign w:val="center"/>
          </w:tcPr>
          <w:p w14:paraId="20F26DD9" w14:textId="77777777" w:rsidR="00F814B9" w:rsidRPr="00FC134E" w:rsidRDefault="00F814B9" w:rsidP="00FC134E">
            <w:pPr>
              <w:jc w:val="center"/>
              <w:rPr>
                <w:iCs/>
                <w:sz w:val="20"/>
                <w:szCs w:val="20"/>
                <w:lang w:eastAsia="en-GB"/>
              </w:rPr>
            </w:pPr>
            <w:r w:rsidRPr="00FC134E">
              <w:rPr>
                <w:sz w:val="20"/>
                <w:szCs w:val="20"/>
                <w:lang w:eastAsia="en-GB"/>
              </w:rPr>
              <w:t>FREM_bCO</w:t>
            </w:r>
          </w:p>
        </w:tc>
        <w:tc>
          <w:tcPr>
            <w:tcW w:w="1368" w:type="pct"/>
            <w:vAlign w:val="center"/>
          </w:tcPr>
          <w:p w14:paraId="0F6CD5BB" w14:textId="77777777" w:rsidR="00F814B9" w:rsidRPr="00FC134E" w:rsidRDefault="00F814B9" w:rsidP="00FC134E">
            <w:pPr>
              <w:jc w:val="center"/>
              <w:rPr>
                <w:sz w:val="20"/>
                <w:szCs w:val="20"/>
                <w:lang w:eastAsia="en-GB"/>
              </w:rPr>
            </w:pPr>
            <w:r w:rsidRPr="00FC134E">
              <w:rPr>
                <w:sz w:val="20"/>
                <w:szCs w:val="20"/>
                <w:lang w:eastAsia="en-GB"/>
              </w:rPr>
              <w:t>% effect of small fire correction</w:t>
            </w:r>
          </w:p>
        </w:tc>
        <w:tc>
          <w:tcPr>
            <w:tcW w:w="1093" w:type="pct"/>
            <w:vAlign w:val="center"/>
            <w:hideMark/>
          </w:tcPr>
          <w:p w14:paraId="5D502DBD" w14:textId="77777777" w:rsidR="00F814B9" w:rsidRPr="00FC134E" w:rsidRDefault="00F814B9" w:rsidP="00FC134E">
            <w:pPr>
              <w:jc w:val="center"/>
              <w:rPr>
                <w:sz w:val="20"/>
                <w:szCs w:val="20"/>
                <w:lang w:eastAsia="en-GB"/>
              </w:rPr>
            </w:pPr>
            <w:r w:rsidRPr="00FC134E">
              <w:rPr>
                <w:sz w:val="20"/>
                <w:szCs w:val="20"/>
                <w:lang w:eastAsia="en-GB"/>
              </w:rPr>
              <w:t>50.4</w:t>
            </w:r>
          </w:p>
        </w:tc>
        <w:tc>
          <w:tcPr>
            <w:tcW w:w="1071" w:type="pct"/>
            <w:vAlign w:val="center"/>
            <w:hideMark/>
          </w:tcPr>
          <w:p w14:paraId="67F79E73" w14:textId="77777777" w:rsidR="00F814B9" w:rsidRPr="00FC134E" w:rsidRDefault="00F814B9" w:rsidP="00FC134E">
            <w:pPr>
              <w:jc w:val="center"/>
              <w:rPr>
                <w:sz w:val="20"/>
                <w:szCs w:val="20"/>
                <w:lang w:eastAsia="en-GB"/>
              </w:rPr>
            </w:pPr>
            <w:r w:rsidRPr="00FC134E">
              <w:rPr>
                <w:sz w:val="20"/>
                <w:szCs w:val="20"/>
                <w:lang w:eastAsia="en-GB"/>
              </w:rPr>
              <w:t>35.4</w:t>
            </w:r>
          </w:p>
        </w:tc>
      </w:tr>
      <w:tr w:rsidR="00F814B9" w:rsidRPr="0006648B" w14:paraId="64F5052E" w14:textId="77777777" w:rsidTr="00FC134E">
        <w:trPr>
          <w:trHeight w:val="295"/>
        </w:trPr>
        <w:tc>
          <w:tcPr>
            <w:tcW w:w="1468" w:type="pct"/>
            <w:vAlign w:val="center"/>
          </w:tcPr>
          <w:p w14:paraId="40D39BF7" w14:textId="77777777" w:rsidR="00F814B9" w:rsidRPr="00FC134E" w:rsidRDefault="00F814B9" w:rsidP="00FC134E">
            <w:pPr>
              <w:jc w:val="center"/>
              <w:rPr>
                <w:sz w:val="20"/>
                <w:szCs w:val="20"/>
                <w:lang w:eastAsia="en-GB"/>
              </w:rPr>
            </w:pPr>
            <w:r w:rsidRPr="00FC134E">
              <w:rPr>
                <w:sz w:val="20"/>
                <w:szCs w:val="20"/>
                <w:lang w:eastAsia="en-GB"/>
              </w:rPr>
              <w:t>GFED4.1</w:t>
            </w:r>
          </w:p>
        </w:tc>
        <w:tc>
          <w:tcPr>
            <w:tcW w:w="1368" w:type="pct"/>
            <w:vAlign w:val="center"/>
          </w:tcPr>
          <w:p w14:paraId="11132AA0" w14:textId="77777777" w:rsidR="00F814B9" w:rsidRPr="00FC134E" w:rsidRDefault="00F814B9" w:rsidP="00FC134E">
            <w:pPr>
              <w:jc w:val="center"/>
              <w:rPr>
                <w:sz w:val="20"/>
                <w:szCs w:val="20"/>
                <w:lang w:eastAsia="en-GB"/>
              </w:rPr>
            </w:pPr>
            <w:r w:rsidRPr="00FC134E">
              <w:rPr>
                <w:sz w:val="20"/>
                <w:szCs w:val="20"/>
                <w:lang w:eastAsia="en-GB"/>
              </w:rPr>
              <w:t>% effect of small fire correction</w:t>
            </w:r>
          </w:p>
        </w:tc>
        <w:tc>
          <w:tcPr>
            <w:tcW w:w="1093" w:type="pct"/>
            <w:vAlign w:val="center"/>
            <w:hideMark/>
          </w:tcPr>
          <w:p w14:paraId="2756F213" w14:textId="77777777" w:rsidR="00F814B9" w:rsidRPr="00FC134E" w:rsidRDefault="00F814B9" w:rsidP="00FC134E">
            <w:pPr>
              <w:jc w:val="center"/>
              <w:rPr>
                <w:sz w:val="20"/>
                <w:szCs w:val="20"/>
                <w:lang w:eastAsia="en-GB"/>
              </w:rPr>
            </w:pPr>
            <w:r w:rsidRPr="00FC134E">
              <w:rPr>
                <w:sz w:val="20"/>
                <w:szCs w:val="20"/>
                <w:lang w:eastAsia="en-GB"/>
              </w:rPr>
              <w:t>38.0</w:t>
            </w:r>
          </w:p>
        </w:tc>
        <w:tc>
          <w:tcPr>
            <w:tcW w:w="1071" w:type="pct"/>
            <w:vAlign w:val="center"/>
            <w:hideMark/>
          </w:tcPr>
          <w:p w14:paraId="4D919459" w14:textId="77777777" w:rsidR="00F814B9" w:rsidRPr="00FC134E" w:rsidRDefault="00F814B9" w:rsidP="00FC134E">
            <w:pPr>
              <w:jc w:val="center"/>
              <w:rPr>
                <w:sz w:val="20"/>
                <w:szCs w:val="20"/>
                <w:lang w:eastAsia="en-GB"/>
              </w:rPr>
            </w:pPr>
            <w:r w:rsidRPr="00FC134E">
              <w:rPr>
                <w:sz w:val="20"/>
                <w:szCs w:val="20"/>
                <w:lang w:eastAsia="en-GB"/>
              </w:rPr>
              <w:t>36.7</w:t>
            </w:r>
          </w:p>
        </w:tc>
      </w:tr>
    </w:tbl>
    <w:p w14:paraId="26D4904D" w14:textId="77777777" w:rsidR="00F814B9" w:rsidRPr="0006648B" w:rsidRDefault="00F814B9" w:rsidP="00F814B9">
      <w:pPr>
        <w:rPr>
          <w:b/>
          <w:lang w:eastAsia="en-GB"/>
        </w:rPr>
      </w:pPr>
    </w:p>
    <w:bookmarkEnd w:id="10"/>
    <w:p w14:paraId="43B0A49A" w14:textId="59CEC58D" w:rsidR="00F814B9" w:rsidRDefault="00F814B9" w:rsidP="00F814B9">
      <w:pPr>
        <w:rPr>
          <w:noProof/>
          <w:lang w:eastAsia="en-GB"/>
        </w:rPr>
      </w:pPr>
      <w:r w:rsidRPr="0006648B">
        <w:rPr>
          <w:lang w:eastAsia="en-GB"/>
        </w:rPr>
        <w:t xml:space="preserve">The FREMs_bCO and GFEDv4.1s CO emissions time-series shown in </w:t>
      </w:r>
      <w:r w:rsidRPr="0006648B">
        <w:rPr>
          <w:lang w:eastAsia="en-GB"/>
        </w:rPr>
        <w:fldChar w:fldCharType="begin"/>
      </w:r>
      <w:r w:rsidRPr="0006648B">
        <w:rPr>
          <w:lang w:eastAsia="en-GB"/>
        </w:rPr>
        <w:instrText xml:space="preserve"> REF _Ref78193443 \h  \* MERGEFORMAT </w:instrText>
      </w:r>
      <w:r w:rsidRPr="0006648B">
        <w:rPr>
          <w:lang w:eastAsia="en-GB"/>
        </w:rPr>
      </w:r>
      <w:r w:rsidRPr="0006648B">
        <w:rPr>
          <w:lang w:eastAsia="en-GB"/>
        </w:rPr>
        <w:fldChar w:fldCharType="separate"/>
      </w:r>
      <w:r w:rsidR="00C464B8" w:rsidRPr="0006648B">
        <w:t xml:space="preserve">Figure </w:t>
      </w:r>
      <w:r w:rsidR="00C464B8">
        <w:t>3</w:t>
      </w:r>
      <w:r w:rsidRPr="0006648B">
        <w:rPr>
          <w:lang w:eastAsia="en-GB"/>
        </w:rPr>
        <w:fldChar w:fldCharType="end"/>
      </w:r>
      <w:r w:rsidRPr="0006648B">
        <w:rPr>
          <w:lang w:eastAsia="en-GB"/>
        </w:rPr>
        <w:t xml:space="preserve"> show very similar magnitudes, particularly in SHAF. </w:t>
      </w:r>
      <w:r w:rsidRPr="0006648B">
        <w:rPr>
          <w:lang w:eastAsia="en-GB"/>
        </w:rPr>
        <w:fldChar w:fldCharType="begin"/>
      </w:r>
      <w:r w:rsidRPr="0006648B">
        <w:rPr>
          <w:lang w:eastAsia="en-GB"/>
        </w:rPr>
        <w:instrText xml:space="preserve"> REF _Ref82524216 \h </w:instrText>
      </w:r>
      <w:r>
        <w:rPr>
          <w:lang w:eastAsia="en-GB"/>
        </w:rPr>
        <w:instrText xml:space="preserve"> \* MERGEFORMAT </w:instrText>
      </w:r>
      <w:r w:rsidRPr="0006648B">
        <w:rPr>
          <w:lang w:eastAsia="en-GB"/>
        </w:rPr>
      </w:r>
      <w:r w:rsidRPr="0006648B">
        <w:rPr>
          <w:lang w:eastAsia="en-GB"/>
        </w:rPr>
        <w:fldChar w:fldCharType="separate"/>
      </w:r>
      <w:r w:rsidR="00C464B8" w:rsidRPr="0006648B">
        <w:t xml:space="preserve">Table </w:t>
      </w:r>
      <w:r w:rsidR="00C464B8">
        <w:rPr>
          <w:noProof/>
        </w:rPr>
        <w:t>2</w:t>
      </w:r>
      <w:r w:rsidRPr="0006648B">
        <w:rPr>
          <w:lang w:eastAsia="en-GB"/>
        </w:rPr>
        <w:fldChar w:fldCharType="end"/>
      </w:r>
      <w:r w:rsidRPr="0006648B">
        <w:rPr>
          <w:lang w:eastAsia="en-GB"/>
        </w:rPr>
        <w:t xml:space="preserve"> confirms that the mean annual totals are also close, with FREMs_bCO 25% higher than that of GFED4.1s in NHAF, and 3% lower in SHAF. The small fire (SF) corrections of both inventories also increase the basic CO emissions calculated in each inventory by similar a magnitude, especially in SHAF. The closeness of these results is noteworthy when considering that these CO emissions estimates have been produced using completely different methodologies and with no input data, conversion variables or emissions factors in common. Figure 3 also shows similar temporal patterns for monthly CO emissions between the two inventories, with annual peaks and minima generally occurring in the same years. However, as </w:t>
      </w:r>
      <w:r w:rsidRPr="0006648B">
        <w:rPr>
          <w:lang w:eastAsia="en-GB"/>
        </w:rPr>
        <w:fldChar w:fldCharType="begin" w:fldLock="1"/>
      </w:r>
      <w:r w:rsidRPr="0006648B">
        <w:rPr>
          <w:lang w:eastAsia="en-GB"/>
        </w:rPr>
        <w:instrText>ADDIN CSL_CITATION {"citationItems":[{"id":"ITEM-1","itemData":{"DOI":"10.1016/j.rse.2017.12.016","ISSN":"0034-4257","author":[{"dropping-particle":"","family":"Mota","given":"Bernardo","non-dropping-particle":"","parse-names":false,"suffix":""},{"dropping-particle":"","family":"Wooster","given":"Martin J.","non-dropping-particle":"","parse-names":false,"suffix":""}],"container-title":"Remote Sensing of Environment","id":"ITEM-1","issue":"February 2017","issued":{"date-parts":[["2018"]]},"page":"45-62","publisher":"Elsevier","title":"A new top-down approach for directly estimating biomass burning emissions and fuel consumption rates and totals from geostationary satellite fi re radiative power ( FRP )","type":"article-journal","volume":"206"},"uris":["http://www.mendeley.com/documents/?uuid=f6164e56-1635-4d32-917e-a4d2c3aebd85"]}],"mendeley":{"formattedCitation":"(Mota and Wooster, 2018)","manualFormatting":"Mota and Wooster (2018)","plainTextFormattedCitation":"(Mota and Wooster, 2018)","previouslyFormattedCitation":"(Mota and Wooster, 2018)"},"properties":{"noteIndex":0},"schema":"https://github.com/citation-style-language/schema/raw/master/csl-citation.json"}</w:instrText>
      </w:r>
      <w:r w:rsidRPr="0006648B">
        <w:rPr>
          <w:lang w:eastAsia="en-GB"/>
        </w:rPr>
        <w:fldChar w:fldCharType="separate"/>
      </w:r>
      <w:r w:rsidRPr="0006648B">
        <w:rPr>
          <w:noProof/>
          <w:lang w:eastAsia="en-GB"/>
        </w:rPr>
        <w:t>Mota and Wooster (2018)</w:t>
      </w:r>
      <w:r w:rsidRPr="0006648B">
        <w:rPr>
          <w:lang w:eastAsia="en-GB"/>
        </w:rPr>
        <w:fldChar w:fldCharType="end"/>
      </w:r>
      <w:r w:rsidRPr="0006648B">
        <w:rPr>
          <w:lang w:eastAsia="en-GB"/>
        </w:rPr>
        <w:t xml:space="preserve"> </w:t>
      </w:r>
      <w:r w:rsidRPr="0006648B">
        <w:rPr>
          <w:noProof/>
          <w:lang w:eastAsia="en-GB"/>
        </w:rPr>
        <w:t xml:space="preserve">and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noProof/>
          <w:lang w:eastAsia="en-GB"/>
        </w:rPr>
        <w:t xml:space="preserve"> noted f</w:t>
      </w:r>
      <w:r w:rsidRPr="0006648B">
        <w:rPr>
          <w:lang w:eastAsia="en-GB"/>
        </w:rPr>
        <w:t xml:space="preserve">or TPM emissions, the FREM methodology often predicts a slightly earlier emissions peak in SHAF compared to GFED. This shift agrees with the fact that FRP measures seem to peak in SHAF a </w:t>
      </w:r>
      <w:r w:rsidRPr="0006648B">
        <w:rPr>
          <w:noProof/>
          <w:lang w:eastAsia="en-GB"/>
        </w:rPr>
        <w:t xml:space="preserve">month or so earlier than do BA measures (e.g. </w:t>
      </w:r>
      <w:r w:rsidRPr="0006648B">
        <w:rPr>
          <w:noProof/>
          <w:lang w:eastAsia="en-GB"/>
        </w:rPr>
        <w:fldChar w:fldCharType="begin" w:fldLock="1"/>
      </w:r>
      <w:r w:rsidRPr="0006648B">
        <w:rPr>
          <w:noProof/>
          <w:lang w:eastAsia="en-GB"/>
        </w:rPr>
        <w:instrText>ADDIN CSL_CITATION {"citationItems":[{"id":"ITEM-1","itemData":{"DOI":"10.1029/2018GL079092","ISSN":"19448007","abstract":"Satellite estimates of burned area, associated carbon monoxide (CO) emission estimates, and CO column retrievals do not agree on the peak fire month in Africa, evident in both Northern and Southern Africa though distinct in the burning seasonality. Here we analyze this long-standing problem using (1) a top-down Bayesian inversion of Measurements Of Pollution In The Troposphere CO columns during 2005–2016 into surface CO emissions and (2) the bottom-up Global Fire Emissions Database 4.1 s. We show that Global Fire Emissions Database 4.1 s underestimates CO emissions by 12–62% in the late fire season and hypothesize that this is partly because it assumes seasonally static emission factors. However, the degree to which emission factors would have to vary through the season to bring top-down and bottom-up in agreement cannot be confirmed by past field-based measurements. Improved observational constraint on the seasonality of burned area, fuel combustion, and emission factors would further reduce the discrepancy between bottom-up and top-down emission estimates.","author":[{"dropping-particle":"","family":"Zheng","given":"Bo","non-dropping-particle":"","parse-names":false,"suffix":""},{"dropping-particle":"","family":"Chevallier","given":"Frederic","non-dropping-particle":"","parse-names":false,"suffix":""},{"dropping-particle":"","family":"Ciais","given":"Philippe","non-dropping-particle":"","parse-names":false,"suffix":""},{"dropping-particle":"","family":"Yin","given":"Yi","non-dropping-particle":"","parse-names":false,"suffix":""},{"dropping-particle":"","family":"Wang","given":"Yilong","non-dropping-particle":"","parse-names":false,"suffix":""}],"container-title":"Geophysical Research Letters","id":"ITEM-1","issue":"21","issued":{"date-parts":[["2018"]]},"page":"11,998-12,007","title":"On the Role of the Flaming to Smoldering Transition in the Seasonal Cycle of African Fire Emissions","type":"article-journal","volume":"45"},"uris":["http://www.mendeley.com/documents/?uuid=3a05512b-6603-4845-a3b5-6a59f1124729"]}],"mendeley":{"formattedCitation":"(Zheng et al., 2018)","plainTextFormattedCitation":"(Zheng et al., 2018)","previouslyFormattedCitation":"(Zheng et al., 2018)"},"properties":{"noteIndex":0},"schema":"https://github.com/citation-style-language/schema/raw/master/csl-citation.json"}</w:instrText>
      </w:r>
      <w:r w:rsidRPr="0006648B">
        <w:rPr>
          <w:noProof/>
          <w:lang w:eastAsia="en-GB"/>
        </w:rPr>
        <w:fldChar w:fldCharType="separate"/>
      </w:r>
      <w:r w:rsidRPr="0006648B">
        <w:rPr>
          <w:noProof/>
          <w:lang w:eastAsia="en-GB"/>
        </w:rPr>
        <w:t>(Zheng et al., 2018)</w:t>
      </w:r>
      <w:r w:rsidRPr="0006648B">
        <w:rPr>
          <w:noProof/>
          <w:lang w:eastAsia="en-GB"/>
        </w:rPr>
        <w:fldChar w:fldCharType="end"/>
      </w:r>
      <w:r w:rsidRPr="0006648B">
        <w:rPr>
          <w:noProof/>
          <w:lang w:eastAsia="en-GB"/>
        </w:rPr>
        <w:t xml:space="preserve"> who compare GFED BA with GFAS FRP). However, the same work also suggests that CO emissions may actually lag BA by a month in SHAF based on MOPITT CO observations, as does the work of and </w:t>
      </w:r>
      <w:r w:rsidRPr="0006648B">
        <w:rPr>
          <w:noProof/>
          <w:lang w:eastAsia="en-GB"/>
        </w:rPr>
        <w:fldChar w:fldCharType="begin" w:fldLock="1"/>
      </w:r>
      <w:r w:rsidRPr="0006648B">
        <w:rPr>
          <w:noProof/>
          <w:lang w:eastAsia="en-GB"/>
        </w:rPr>
        <w:instrText>ADDIN CSL_CITATION {"citationItems":[{"id":"ITEM-1","itemData":{"DOI":"10.5194/acp-8-3291-2008","ISSN":"16807324","abstract":"The effect of Land Use Change and Forestry (LUCF) on terrestrial carbon fluxes can be regarded as a carbon credit or debit under the UNFCCC, but scientific uncertainty in the estimates for LUCF remains large. Here, we assess the LUCF estimates by examining a variety of models of different types with different land cover change maps in the 1990s. Annual carbon pools and their changes are separated into different components for separate geographical regions, while annual land cover change areas and carbon fluxes are disaggregated into different LUCF activities and the biospheric response due to CO2 fertilization and climate change. We developed a consolidated estimate of the terrestrial carbon fluxes that combines book-keeping models with process-based biogeochemical models and inventory estimates and yields an estimate of the global terrestrial carbon flux that is within the uncertainty range developed in the IPCC 4th Assessment Report. We examined the USA and Brazil as case studies in order to assess the cause of differences from the UNFCCC reported carbon fluxes. Major differences in the litter and soil organic matter components are found for the USA. Differences in Brazil result from assumptions about the LUC for agricultural purposes. The effects of CO 2 fertilization and climate change also vary significantly in Brazil. Our consolidated estimate shows that the small sink in Latin America is within the uncertainty range from inverse models, but that the sink in the USA is significantly smaller than the inverse models estimates. Because there are different sources of errors at the country level, there is no easy reconciliation of different estimates of carbon fluxes at the global level. Clearly, further work is required to develop data sets for historical land cover change areas and models of biogeochemical changes for an accurate representation of carbon uptake or emissions due to LUC.","author":[{"dropping-particle":"","family":"Ito","given":"A.","non-dropping-particle":"","parse-names":false,"suffix":""},{"dropping-particle":"","family":"Penner","given":"J. E.","non-dropping-particle":"","parse-names":false,"suffix":""},{"dropping-particle":"","family":"Prather","given":"M. J.","non-dropping-particle":"","parse-names":false,"suffix":""},{"dropping-particle":"","family":"Campos","given":"C. P.","non-dropping-particle":"De","parse-names":false,"suffix":""},{"dropping-particle":"","family":"Houghton","given":"R. A.","non-dropping-particle":"","parse-names":false,"suffix":""},{"dropping-particle":"","family":"Kato","given":"T.","non-dropping-particle":"","parse-names":false,"suffix":""},{"dropping-particle":"","family":"Jain","given":"A. K.","non-dropping-particle":"","parse-names":false,"suffix":""},{"dropping-particle":"","family":"Yang","given":"X.","non-dropping-particle":"","parse-names":false,"suffix":""},{"dropping-particle":"","family":"Hurtt","given":"G. C.","non-dropping-particle":"","parse-names":false,"suffix":""},{"dropping-particle":"","family":"Frolking","given":"S.","non-dropping-particle":"","parse-names":false,"suffix":""},{"dropping-particle":"","family":"Fearon","given":"M. G.","non-dropping-particle":"","parse-names":false,"suffix":""},{"dropping-particle":"","family":"Chini","given":"L. P.","non-dropping-particle":"","parse-names":false,"suffix":""},{"dropping-particle":"","family":"Wang","given":"A.","non-dropping-particle":"","parse-names":false,"suffix":""},{"dropping-particle":"","family":"Price","given":"D. T.","non-dropping-particle":"","parse-names":false,"suffix":""}],"container-title":"Atmospheric Chemistry and Physics","id":"ITEM-1","issue":"12","issued":{"date-parts":[["2008"]]},"page":"3291-3310","title":"Can we reconcile differences in estimates of carbon fluxes from land-use change and forestry for the 1990s?","type":"article-journal","volume":"8"},"uris":["http://www.mendeley.com/documents/?uuid=d69f030d-529e-45d0-9b81-7e7ce2423152"]}],"mendeley":{"formattedCitation":"(Ito et al., 2008)","manualFormatting":"Ito et al. (2008)","plainTextFormattedCitation":"(Ito et al., 2008)","previouslyFormattedCitation":"(Ito et al., 2008)"},"properties":{"noteIndex":0},"schema":"https://github.com/citation-style-language/schema/raw/master/csl-citation.json"}</w:instrText>
      </w:r>
      <w:r w:rsidRPr="0006648B">
        <w:rPr>
          <w:noProof/>
          <w:lang w:eastAsia="en-GB"/>
        </w:rPr>
        <w:fldChar w:fldCharType="separate"/>
      </w:r>
      <w:r w:rsidRPr="0006648B">
        <w:rPr>
          <w:noProof/>
          <w:lang w:eastAsia="en-GB"/>
        </w:rPr>
        <w:t>Ito et al. (2008)</w:t>
      </w:r>
      <w:r w:rsidRPr="0006648B">
        <w:rPr>
          <w:noProof/>
          <w:lang w:eastAsia="en-GB"/>
        </w:rPr>
        <w:fldChar w:fldCharType="end"/>
      </w:r>
      <w:r w:rsidRPr="0006648B">
        <w:rPr>
          <w:noProof/>
          <w:lang w:eastAsia="en-GB"/>
        </w:rPr>
        <w:t xml:space="preserve">, adding complexity to the interpretation. </w:t>
      </w:r>
    </w:p>
    <w:p w14:paraId="203CD029" w14:textId="77777777" w:rsidR="00F814B9" w:rsidRPr="0006648B" w:rsidRDefault="00F814B9" w:rsidP="00F814B9">
      <w:pPr>
        <w:rPr>
          <w:noProof/>
          <w:lang w:eastAsia="en-GB"/>
        </w:rPr>
      </w:pPr>
    </w:p>
    <w:p w14:paraId="6AA77E7C" w14:textId="6DBD984C" w:rsidR="00F814B9" w:rsidRDefault="00F814B9" w:rsidP="00F814B9">
      <w:pPr>
        <w:rPr>
          <w:lang w:eastAsia="en-GB"/>
        </w:rPr>
      </w:pPr>
      <w:r w:rsidRPr="0006648B">
        <w:rPr>
          <w:lang w:eastAsia="en-GB"/>
        </w:rPr>
        <w:t xml:space="preserve">A more spatially detailed intercomparison is shown in </w:t>
      </w:r>
      <w:r w:rsidRPr="0006648B">
        <w:rPr>
          <w:lang w:eastAsia="en-GB"/>
        </w:rPr>
        <w:fldChar w:fldCharType="begin"/>
      </w:r>
      <w:r w:rsidRPr="0006648B">
        <w:rPr>
          <w:lang w:eastAsia="en-GB"/>
        </w:rPr>
        <w:instrText xml:space="preserve"> REF _Ref78194022 \h  \* MERGEFORMAT </w:instrText>
      </w:r>
      <w:r w:rsidRPr="0006648B">
        <w:rPr>
          <w:lang w:eastAsia="en-GB"/>
        </w:rPr>
      </w:r>
      <w:r w:rsidRPr="0006648B">
        <w:rPr>
          <w:lang w:eastAsia="en-GB"/>
        </w:rPr>
        <w:fldChar w:fldCharType="separate"/>
      </w:r>
      <w:r w:rsidR="00C464B8" w:rsidRPr="0006648B">
        <w:t xml:space="preserve">Figure </w:t>
      </w:r>
      <w:r w:rsidR="00C464B8">
        <w:rPr>
          <w:noProof/>
        </w:rPr>
        <w:t>4</w:t>
      </w:r>
      <w:r w:rsidRPr="0006648B">
        <w:rPr>
          <w:lang w:eastAsia="en-GB"/>
        </w:rPr>
        <w:fldChar w:fldCharType="end"/>
      </w:r>
      <w:r w:rsidRPr="0006648B">
        <w:rPr>
          <w:lang w:eastAsia="en-GB"/>
        </w:rPr>
        <w:t xml:space="preserve">, which examines a month of FREMs_bCO hourly average CO emissions in two of the most fire affected countries in Africa - the Central African Republic (CAR) and Angola during January and August 2012 respectively (typically their peak fire months). Our mean hourly CO emissions for CAR in January are lower than those of GFED4.1s by 40%, whereas for Angola in August they are 60% higher. The very strong fire emissions diurnal </w:t>
      </w:r>
      <w:r w:rsidRPr="0006648B">
        <w:rPr>
          <w:lang w:eastAsia="en-GB"/>
        </w:rPr>
        <w:lastRenderedPageBreak/>
        <w:t xml:space="preserve">cycle is highly resolved by the FREM inventory, demonstrating the data richness provided by the high temporal resolution of the geostationary FRP observations used. An additional benefit is that, unlike burned area data, FRP measures from geostationary satellites are available in near real time and thus the FREM emissions of CO, TPM and other air pollutants are potential sources of data for air quality forecasting </w:t>
      </w:r>
      <w:r w:rsidRPr="0006648B">
        <w:rPr>
          <w:lang w:eastAsia="en-GB"/>
        </w:rPr>
        <w:fldChar w:fldCharType="begin" w:fldLock="1"/>
      </w:r>
      <w:r w:rsidRPr="0006648B">
        <w:rPr>
          <w:lang w:eastAsia="en-GB"/>
        </w:rPr>
        <w:instrText>ADDIN CSL_CITATION {"citationItems":[{"id":"ITEM-1","itemData":{"DOI":"10.5194/acp-15-13241-2015","ISSN":"16807324","abstract":"Characterising the dynamics of landscape-scale wildfires at very high temporal resolutions is best achieved using observations from Earth Observation (EO) sensors mounted onboard geostationary satellites. As a result, a number of operational active fire products have been developed from the data of such sensors. An example of which are the Fire Radiative Power (FRP) products, the FRP-PIXEL and FRP-GRID products, generated by the Land Surface Analysis Satellite Applications Facility (LSA SAF) from imagery collected by the Spinning Enhanced Visible and Infrared Imager (SEVIRI) onboard the Meteosat Second Generation (MSG) series of geostationary EO satellites. The processing chain developed to deliver these FRP products detects SEVIRI pixels containing actively burning fires and characterises their FRP output across four geographic regions covering Europe, part of South America and Northern and Southern Africa. The FRP-PIXEL product contains the highest spatial and temporal resolution FRP data set, whilst the FRP-GRID product contains a spatiooral summary that includes bias adjustments for cloud cover and the non-detection of low FRP fire pixels. Here we evaluate these two products against active fire data collected by the Moderate Resolution Imaging Spectroradiometer (MODIS) and compare the results to those for three alternative active fire products derived from SEVIRI imagery. The FRP-PIXEL product is shown to detect a substantially greater number of active fire pixels than do alternative SEVIRI-based products, and comparison to MODIS on a per-fire basis indicates a strong agreement and low bias in terms of FRP values. However, low FRP fire pixels remain undetected by SEVIRI, with errors of active fire pixel detection commission and omission compared to MODIS ranging between 9-13 % and 65-77 % respectively in Africa. Higher errors of omission result in greater underestimation of regional FRP totals relative to those derived from simultaneously collected MODIS data, ranging from 35 % over the Northern Africa region to 89 % over the European region. High errors of active fire omission and FRP underestimation are found over Europe and South America and result from SEVIRI's larger pixel area over these regions. An advantage of using FRP for characterising wildfire emissions is the ability to do so very frequently and in near-real time (NRT). To illustrate the potential of this approach, wildfire fuel consumption rates derived from the SEVIRI FRP-PIXEL produc…","author":[{"dropping-particle":"","family":"Roberts","given":"G.","non-dropping-particle":"","parse-names":false,"suffix":""},{"dropping-particle":"","family":"Wooster","given":"Martin J.","non-dropping-particle":"","parse-names":false,"suffix":""},{"dropping-particle":"","family":"Xu","given":"Weidong","non-dropping-particle":"","parse-names":false,"suffix":""},{"dropping-particle":"","family":"Freeborn","given":"P. H.","non-dropping-particle":"","parse-names":false,"suffix":""},{"dropping-particle":"","family":"Morcrette","given":"J. J.","non-dropping-particle":"","parse-names":false,"suffix":""},{"dropping-particle":"","family":"Jones","given":"L.","non-dropping-particle":"","parse-names":false,"suffix":""},{"dropping-particle":"","family":"Benedetti","given":"A.","non-dropping-particle":"","parse-names":false,"suffix":""},{"dropping-particle":"","family":"He","given":"J.","non-dropping-particle":"","parse-names":false,"suffix":""},{"dropping-particle":"","family":"Fisher","given":"Daniel","non-dropping-particle":"","parse-names":false,"suffix":""},{"dropping-particle":"","family":"Kaiser","given":"J. W.","non-dropping-particle":"","parse-names":false,"suffix":""}],"container-title":"Atmospheric Chemistry and Physics","id":"ITEM-1","issue":"22","issued":{"date-parts":[["2015"]]},"page":"13241-13267","title":"LSA SAF Meteosat FRP products-Part 2: Evaluation and demonstration for use in the Copernicus Atmosphere Monitoring Service (CAMS)","type":"article-journal","volume":"15"},"uris":["http://www.mendeley.com/documents/?uuid=b84af7e2-d96a-46e2-ae03-31446c3d6514"]}],"mendeley":{"formattedCitation":"(Roberts et al., 2015)","plainTextFormattedCitation":"(Roberts et al., 2015)","previouslyFormattedCitation":"(Roberts et al., 2015)"},"properties":{"noteIndex":0},"schema":"https://github.com/citation-style-language/schema/raw/master/csl-citation.json"}</w:instrText>
      </w:r>
      <w:r w:rsidRPr="0006648B">
        <w:rPr>
          <w:lang w:eastAsia="en-GB"/>
        </w:rPr>
        <w:fldChar w:fldCharType="separate"/>
      </w:r>
      <w:r w:rsidRPr="0006648B">
        <w:rPr>
          <w:noProof/>
          <w:lang w:eastAsia="en-GB"/>
        </w:rPr>
        <w:t>(Roberts et al., 2015)</w:t>
      </w:r>
      <w:r w:rsidRPr="0006648B">
        <w:rPr>
          <w:lang w:eastAsia="en-GB"/>
        </w:rPr>
        <w:fldChar w:fldCharType="end"/>
      </w:r>
      <w:r w:rsidRPr="0006648B">
        <w:rPr>
          <w:lang w:eastAsia="en-GB"/>
        </w:rPr>
        <w:t>.</w:t>
      </w:r>
    </w:p>
    <w:p w14:paraId="68B1FEF6" w14:textId="77777777" w:rsidR="00F814B9" w:rsidRPr="0006648B" w:rsidRDefault="00F814B9" w:rsidP="00F814B9">
      <w:pPr>
        <w:rPr>
          <w:lang w:eastAsia="en-GB"/>
        </w:rPr>
      </w:pPr>
    </w:p>
    <w:p w14:paraId="36AC5362" w14:textId="2EDFAECC" w:rsidR="00F814B9" w:rsidRDefault="00F814B9" w:rsidP="00F814B9">
      <w:pPr>
        <w:rPr>
          <w:lang w:eastAsia="en-GB"/>
        </w:rPr>
      </w:pPr>
      <w:r w:rsidRPr="0006648B">
        <w:rPr>
          <w:lang w:eastAsia="en-GB"/>
        </w:rPr>
        <w:t xml:space="preserve">The small differences seen between the FREMs_bCO and GFEDv4.1s CO emissions at the hemisphere scale (Figure 3) compared to the larger country-level differences (Figure 4) demonstrate how emissions inventories may be similar in magnitude at larger scales, but can vary significantly more at the local scale. </w:t>
      </w:r>
      <w:sdt>
        <w:sdtPr>
          <w:rPr>
            <w:lang w:eastAsia="en-GB"/>
          </w:rPr>
          <w:tag w:val="MENDELEY_CITATION_v3_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"/>
          <w:id w:val="-1388946859"/>
          <w:placeholder>
            <w:docPart w:val="17642EF168B94A81BDD2C34D5240EB09"/>
          </w:placeholder>
        </w:sdtPr>
        <w:sdtEndPr>
          <w:rPr>
            <w:lang w:eastAsia="de-DE"/>
          </w:rPr>
        </w:sdtEndPr>
        <w:sdtContent>
          <w:r w:rsidRPr="0006648B">
            <w:t>Zhang et al. (2014</w:t>
          </w:r>
        </w:sdtContent>
      </w:sdt>
      <w:r w:rsidRPr="0006648B">
        <w:rPr>
          <w:lang w:eastAsia="en-GB"/>
        </w:rPr>
        <w:t xml:space="preserve">) compared modelled AOD fields generated from seven commonly used fire emissions inventories using an atmospheric transport model and demonstrated that the maximum variation between the modelled AOD averages of these inventories increased significantly when moving from regional to local scale in Northern Sub-Saharan Africa. </w:t>
      </w:r>
    </w:p>
    <w:p w14:paraId="5641986E" w14:textId="77777777" w:rsidR="00F814B9" w:rsidRPr="0006648B" w:rsidRDefault="00F814B9" w:rsidP="00F814B9">
      <w:pPr>
        <w:rPr>
          <w:lang w:eastAsia="en-GB"/>
        </w:rPr>
      </w:pPr>
    </w:p>
    <w:p w14:paraId="0C07A581" w14:textId="77777777" w:rsidR="00F814B9" w:rsidRPr="0006648B" w:rsidRDefault="00F814B9" w:rsidP="004821CD">
      <w:pPr>
        <w:jc w:val="center"/>
      </w:pPr>
      <w:r w:rsidRPr="0006648B">
        <w:rPr>
          <w:noProof/>
        </w:rPr>
        <w:drawing>
          <wp:inline distT="0" distB="0" distL="0" distR="0" wp14:anchorId="33845B74" wp14:editId="77B5432F">
            <wp:extent cx="5731510" cy="3950335"/>
            <wp:effectExtent l="0" t="0" r="254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950335"/>
                    </a:xfrm>
                    <a:prstGeom prst="rect">
                      <a:avLst/>
                    </a:prstGeom>
                  </pic:spPr>
                </pic:pic>
              </a:graphicData>
            </a:graphic>
          </wp:inline>
        </w:drawing>
      </w:r>
    </w:p>
    <w:p w14:paraId="1C65039B" w14:textId="0370A2C1" w:rsidR="00F814B9" w:rsidRPr="0006648B" w:rsidRDefault="00F814B9" w:rsidP="00F814B9">
      <w:pPr>
        <w:pStyle w:val="Caption"/>
      </w:pPr>
      <w:bookmarkStart w:id="13" w:name="_Ref78194022"/>
      <w:r w:rsidRPr="0006648B">
        <w:t xml:space="preserve">Figure </w:t>
      </w:r>
      <w:fldSimple w:instr=" SEQ Figure \* ARABIC ">
        <w:r w:rsidR="00C464B8">
          <w:rPr>
            <w:noProof/>
          </w:rPr>
          <w:t>4</w:t>
        </w:r>
      </w:fldSimple>
      <w:bookmarkEnd w:id="13"/>
      <w:r w:rsidRPr="0006648B">
        <w:t>. Hourly FREMs_bCO emissions from landscape fires burning over a month-long period in 2012 during the peak fire season of (a) Central African Republic and (b) Angola. The monthly mean of this emission rate is also shown, along with that from GFEDv4.1s.</w:t>
      </w:r>
    </w:p>
    <w:p w14:paraId="6A481E8F" w14:textId="77777777" w:rsidR="00F814B9" w:rsidRPr="0006648B" w:rsidRDefault="00F814B9" w:rsidP="00F814B9">
      <w:pPr>
        <w:rPr>
          <w:lang w:eastAsia="en-GB"/>
        </w:rPr>
      </w:pPr>
    </w:p>
    <w:p w14:paraId="6BC93833" w14:textId="06578244" w:rsidR="00F814B9" w:rsidRPr="0006648B" w:rsidRDefault="00F814B9" w:rsidP="00F814B9">
      <w:pPr>
        <w:rPr>
          <w:lang w:eastAsia="en-GB"/>
        </w:rPr>
      </w:pPr>
      <w:r w:rsidRPr="0006648B">
        <w:rPr>
          <w:lang w:eastAsia="en-GB"/>
        </w:rPr>
        <w:lastRenderedPageBreak/>
        <w:t xml:space="preserve">Past comparisons made between modelled CO atmospheric concentrations driven by GFED, and CO observations coming from instruments such as MOPITT </w:t>
      </w:r>
      <w:r w:rsidRPr="0006648B">
        <w:rPr>
          <w:lang w:eastAsia="en-GB"/>
        </w:rPr>
        <w:fldChar w:fldCharType="begin" w:fldLock="1"/>
      </w:r>
      <w:r w:rsidRPr="0006648B">
        <w:rPr>
          <w:lang w:eastAsia="en-GB"/>
        </w:rPr>
        <w:instrText>ADDIN CSL_CITATION {"citationItems":[{"id":"ITEM-1","itemData":{"DOI":"10.1029/2010JD014242","ISSN":"01480227","abstract":"Using both thermal infrared (TIR) and near infrared (NIR) channels of MOPITT (Measurements of Pollution in the Troposphere) on EOS-Terra, we demonstrate the first coincident multispectral retrievals of carbon monoxide (CO) from space. Exploiting both TIR and NIR channels has been possible due to recent progress in characterizing NIR channel radiance errors. This has allowed us to trade off sensitivity to near surface CO for larger random errors in the combined retrieval. By examining retrieval diagnostics such as DFS (degrees of freedom for signal) and averaging kernels for the multispectral retrieval (TIR + NIR) as compared to the TIR-only retrieval, we find that adding the NIR channel to the retrieval significantly increases sensitivity to CO, especially near the surface, but with high spatial variability due to surface albedo variations. The cases with the largest increases in DFS are over regions with low thermal contrast between the surface and lower atmosphere. In the tropics (23.4°S-23.4°N), the fraction of daytime land cases with at least 0.4 DFS in the surface layer (surface to 800 hPa) is 20% for TIR-only retrievals compared to 59% for multispectral retrievals. Vertical resolution for the surface layer is also improved, in some cases from around 6 km for TIR-only to roughly 1 km for TIR + NIR. Since we apply a single a priori CO profile (unlike MOPITT V4) and error covariance in all the retrievals reported here, these increases are due solely to the addition of the NIR channel. Enhanced sensitivity to near surface CO is especially evident in a case study for central/east Asia where source regions for urban areas with high population density are clearly identifiable. Although these retrievals are still a research product and require further validation and scientific evaluation, they demonstrate the increased sensitivity to CO in the lowermost troposphere that can be obtained from multispectral MOPITT data. Copyright 2010 by the American Geophysical Union.","author":[{"dropping-particle":"","family":"Worden","given":"H. M.","non-dropping-particle":"","parse-names":false,"suffix":""},{"dropping-particle":"","family":"Deeter","given":"M. N.","non-dropping-particle":"","parse-names":false,"suffix":""},{"dropping-particle":"","family":"Edwards","given":"D. P.","non-dropping-particle":"","parse-names":false,"suffix":""},{"dropping-particle":"","family":"Gille","given":"J. C.","non-dropping-particle":"","parse-names":false,"suffix":""},{"dropping-particle":"","family":"Drummond","given":"J. R.","non-dropping-particle":"","parse-names":false,"suffix":""},{"dropping-particle":"","family":"Nédélec","given":"P.","non-dropping-particle":"","parse-names":false,"suffix":""}],"container-title":"Journal of Geophysical Research Atmospheres","id":"ITEM-1","issue":"18","issued":{"date-parts":[["2010"]]},"page":"1-12","title":"Observations of near-surface carbon monoxide from space using MOPITT multispectral retrievals","type":"article-journal","volume":"115"},"uris":["http://www.mendeley.com/documents/?uuid=777569d8-7d64-4b04-be26-f077dbe4cd38"]}],"mendeley":{"formattedCitation":"(Worden et al., 2010)","plainTextFormattedCitation":"(Worden et al., 2010)","previouslyFormattedCitation":"(Worden et al., 2010)"},"properties":{"noteIndex":0},"schema":"https://github.com/citation-style-language/schema/raw/master/csl-citation.json"}</w:instrText>
      </w:r>
      <w:r w:rsidRPr="0006648B">
        <w:rPr>
          <w:lang w:eastAsia="en-GB"/>
        </w:rPr>
        <w:fldChar w:fldCharType="separate"/>
      </w:r>
      <w:r w:rsidRPr="0006648B">
        <w:rPr>
          <w:noProof/>
          <w:lang w:eastAsia="en-GB"/>
        </w:rPr>
        <w:t>(Worden et al., 2010)</w:t>
      </w:r>
      <w:r w:rsidRPr="0006648B">
        <w:rPr>
          <w:lang w:eastAsia="en-GB"/>
        </w:rPr>
        <w:fldChar w:fldCharType="end"/>
      </w:r>
      <w:r w:rsidRPr="0006648B">
        <w:rPr>
          <w:lang w:eastAsia="en-GB"/>
        </w:rPr>
        <w:t xml:space="preserve"> suggest that GFEDv3 underestimated African CO emissions by up to 50% </w:t>
      </w:r>
      <w:r w:rsidRPr="0006648B">
        <w:rPr>
          <w:lang w:eastAsia="en-GB"/>
        </w:rPr>
        <w:fldChar w:fldCharType="begin" w:fldLock="1"/>
      </w:r>
      <w:r w:rsidRPr="0006648B">
        <w:rPr>
          <w:lang w:eastAsia="en-GB"/>
        </w:rPr>
        <w:instrText>ADDIN CSL_CITATION {"citationItems":[{"id":"ITEM-1","itemData":{"DOI":"10.5194/bg-6-103-2009","ISSN":"17264189","abstract":"The space-time variations of the carbon budget at the Earth's surface are highly variable and quantifying them represents a major scientific challenge. One strategy consists in inferring the carbon surface fluxes from the atmospheric concentrations. An inversion scheme for the hydrocarbon oxidation chain, that includes CO and CH4, is presented here with a focus on the African continent. It is based on a variational principle. The multi-tracer system has been built as an extension of a system initially developed for CO2 and includes a new simplified non-linear chemistry module. Individual in situ measurements of methyl-chloroform and individual etrievals of CO concentrations from the Measurements Of Pollution In The Troposphere (MOPITT) spaceborn instrument have been processed by the new system for the period 2000-2006 to infer the time series of CO emissions at the resolution of 2.5°×3.75° (latitude, longitude). It is shown that the analysed concentrations improve the fit to five independent surface measurement stations located in or near Africa by up to 28% compared to standard inventories, which confirms that significant information about CO emissions can be obtained from MOPITT data. In practice, the inversion reduces the amplitude and the interannual variability of the seasonal cycle in the northern part of Africa, with a longer burning season. In the southern part, the inversion mainly shifts the emission peak by one month later in the season, consistent with previously-published inversion results. © Author(s) 2009.","author":[{"dropping-particle":"","family":"Chevallier","given":"F.","non-dropping-particle":"","parse-names":false,"suffix":""},{"dropping-particle":"","family":"Fortems","given":"A.","non-dropping-particle":"","parse-names":false,"suffix":""},{"dropping-particle":"","family":"Bousquet","given":"P.","non-dropping-particle":"","parse-names":false,"suffix":""},{"dropping-particle":"","family":"Pison","given":"I.","non-dropping-particle":"","parse-names":false,"suffix":""},{"dropping-particle":"","family":"Szopa","given":"S.","non-dropping-particle":"","parse-names":false,"suffix":""},{"dropping-particle":"","family":"Devaux","given":"M.","non-dropping-particle":"","parse-names":false,"suffix":""},{"dropping-particle":"","family":"Hauglustaine","given":"D. A.","non-dropping-particle":"","parse-names":false,"suffix":""}],"container-title":"Biogeosciences","id":"ITEM-1","issue":"1","issued":{"date-parts":[["2009"]]},"page":"103-111","title":"African CO emissions between years 2000 and 2006 as estimated from MOPITT observations","type":"article-journal","volume":"6"},"uris":["http://www.mendeley.com/documents/?uuid=6a772c1e-0b74-4c33-8dcd-81e084210cbd"]},{"id":"ITEM-2","itemData":{"DOI":"10.5194/acp-10-855-2010","ISSN":"16807324","abstract":"We combine CO column measurements from the MOPITT, AIRS, SCIAMACHY, and TES satellite instruments in a full-year (May 2004-April 2005) global inversion of CO sources at 4°×5° spatial resolution and monthly temporal resolution. The inversion uses the GEOS-Chem chemical transport model (CTM) and its adjoint applied to MOPITT, AIRS, and SCIAMACHY. Observations from TES, surface sites (NOAA/GMD), and aircraft (MOZAIC) are used for evaluation of the a posteriori solution. Using GEOS-Chem as a common intercomparison platform shows global consistency between the different satellite datasets and with the in situ data. Differences can be largely explained by different averaging kernels and a priori information. The global CO emission from combustion as constrained in the inversion is 1350 Tg a1. This is much higher than current bottom-up emission inventories. A large fraction of the correction results from a seasonal underestimate of CO sources at northern mid-latitudes in winter and suggests a larger-than-expected CO source from vehicle cold starts and residential heating. Implementing this seasonal variation of emissions solves the long-standing problem of models underestimating CO in the northern extratropics in winter-spring. A posteriori emissions also indicate a general underestimation of biomass burning in the GFED2 inventory. However, the tropical biomass burning constraints are not quantitatively consistent across the different datasets.","author":[{"dropping-particle":"","family":"Kopacz","given":"M.","non-dropping-particle":"","parse-names":false,"suffix":""},{"dropping-particle":"","family":"Jacob","given":"D. J.","non-dropping-particle":"","parse-names":false,"suffix":""},{"dropping-particle":"","family":"Fisher","given":"J. A.","non-dropping-particle":"","parse-names":false,"suffix":""},{"dropping-particle":"","family":"Logan","given":"J. A.","non-dropping-particle":"","parse-names":false,"suffix":""},{"dropping-particle":"","family":"Zhang","given":"L.","non-dropping-particle":"","parse-names":false,"suffix":""},{"dropping-particle":"","family":"Megretskaia","given":"I. A.","non-dropping-particle":"","parse-names":false,"suffix":""},{"dropping-particle":"","family":"Yantosca","given":"R. M.","non-dropping-particle":"","parse-names":false,"suffix":""},{"dropping-particle":"","family":"Singh","given":"K.","non-dropping-particle":"","parse-names":false,"suffix":""},{"dropping-particle":"","family":"Henze","given":"D. K.","non-dropping-particle":"","parse-names":false,"suffix":""},{"dropping-particle":"","family":"Burrows","given":"J. P.","non-dropping-particle":"","parse-names":false,"suffix":""},{"dropping-particle":"","family":"Buchwitz","given":"M.","non-dropping-particle":"","parse-names":false,"suffix":""},{"dropping-particle":"","family":"Khlystova","given":"I.","non-dropping-particle":"","parse-names":false,"suffix":""},{"dropping-particle":"","family":"McMillan","given":"W. W.","non-dropping-particle":"","parse-names":false,"suffix":""},{"dropping-particle":"","family":"Gille","given":"J. C.","non-dropping-particle":"","parse-names":false,"suffix":""},{"dropping-particle":"","family":"Edwards","given":"D. P.","non-dropping-particle":"","parse-names":false,"suffix":""},{"dropping-particle":"","family":"Eldering","given":"A.","non-dropping-particle":"","parse-names":false,"suffix":""},{"dropping-particle":"","family":"Thouret","given":"V.","non-dropping-particle":"","parse-names":false,"suffix":""},{"dropping-particle":"","family":"Nedelec","given":"P.","non-dropping-particle":"","parse-names":false,"suffix":""}],"container-title":"Atmospheric Chemistry and Physics","id":"ITEM-2","issue":"3","issued":{"date-parts":[["2010"]]},"page":"855-876","title":"Global estimates of CO sources with high resolution by adjoint inversion of multiple satellite datasets (MOPITT, AIRS, SCIAMACHY, TES)","type":"article-journal","volume":"10"},"uris":["http://www.mendeley.com/documents/?uuid=717a1d4c-4cd0-44f1-b62c-3509e7fdd9b2"]},{"id":"ITEM-3","itemData":{"DOI":"10.1002/jgrd.50624","ISSN":"21698996","abstract":"In this study, we utilize near-simultaneous observations from two sets of multiple satellite sensors to segregate Tropospheric Emission Spectrometer (TES) and Measurements of Pollution in the Troposphere (MOPITT) CO observations over active fire sources from those made over clear background. Hence, we obtain direct estimates of biomass burning CO emissions without invoking inverse modeling as in traditional top-down methods. We find considerable differences between Global Fire Emissions Database (GFED) versions 2.1 and 3.1 and satellite-based emission estimates in many regions. Both inventories appear to greatly underestimate South and Southeast Asia emissions, for example. On global scales, however, CO emissions in both inventories and in the MOPITT-based analysis agree reasonably well, with the largest bias (30%) found in the Northern Hemisphere spring. In the Southern Hemisphere, there is a one-month shift between the GFED and MOPITT-based fire emissions peak. Afternoon tropical fire emissions retrieved from TES are about two times higher than the morning MOPITT retrievals. This appears to be both a real difference due to the diurnal fire activity variations, and a bias due to the scarcity of TES data.","author":[{"dropping-particle":"","family":"Pechony","given":"Olga","non-dropping-particle":"","parse-names":false,"suffix":""},{"dropping-particle":"","family":"Shindell","given":"Drew T.","non-dropping-particle":"","parse-names":false,"suffix":""},{"dropping-particle":"","family":"Faluvegi","given":"Greg","non-dropping-particle":"","parse-names":false,"suffix":""}],"container-title":"Journal of Geophysical Research Atmospheres","id":"ITEM-3","issue":"14","issued":{"date-parts":[["2013"]]},"page":"8054-8066","title":"Direct top-down estimates of biomass burning CO emissions using TES and MOPITT versus bottom-up GFED inventory","type":"article-journal","volume":"118"},"uris":["http://www.mendeley.com/documents/?uuid=d5c750c1-8609-400b-9c18-3b3f2a9f6624"]}],"mendeley":{"formattedCitation":"(Chevallier et al., 2009; Kopacz et al., 2010; Pechony et al., 2013)","plainTextFormattedCitation":"(Chevallier et al., 2009; Kopacz et al., 2010; Pechony et al., 2013)","previouslyFormattedCitation":"(Chevallier et al., 2009; Kopacz et al., 2010; Pechony et al., 2013)"},"properties":{"noteIndex":0},"schema":"https://github.com/citation-style-language/schema/raw/master/csl-citation.json"}</w:instrText>
      </w:r>
      <w:r w:rsidRPr="0006648B">
        <w:rPr>
          <w:lang w:eastAsia="en-GB"/>
        </w:rPr>
        <w:fldChar w:fldCharType="separate"/>
      </w:r>
      <w:r w:rsidRPr="0006648B">
        <w:rPr>
          <w:noProof/>
          <w:lang w:eastAsia="en-GB"/>
        </w:rPr>
        <w:t>(Chevallier et al., 2009; Kopacz et al., 2010; Pechony et al., 2013)</w:t>
      </w:r>
      <w:r w:rsidRPr="0006648B">
        <w:rPr>
          <w:lang w:eastAsia="en-GB"/>
        </w:rPr>
        <w:fldChar w:fldCharType="end"/>
      </w:r>
      <w:r w:rsidRPr="0006648B">
        <w:rPr>
          <w:lang w:eastAsia="en-GB"/>
        </w:rPr>
        <w:t>. Since GFEDv3 and GFEDv4.1s CO emissions are similar both for NHAF and SHAF, this points to a possible continued underestimation of CO emissions by GFEDv4.1s</w:t>
      </w:r>
      <w:r w:rsidRPr="0006648B" w:rsidDel="00CC1E85">
        <w:rPr>
          <w:lang w:eastAsia="en-GB"/>
        </w:rPr>
        <w:t xml:space="preserve"> </w:t>
      </w:r>
      <w:r w:rsidRPr="0006648B">
        <w:rPr>
          <w:lang w:eastAsia="en-GB"/>
        </w:rPr>
        <w:t xml:space="preserve">over Africa. Each GFED version uses the 500 m MODIS MCD64A1 burned area product as their driving data, and recent studies have shown African burned area to be far higher than MODIS estimates when mapped using 20 m Sentinel-2 MSI or 30 m Landsat imagery </w:t>
      </w:r>
      <w:r w:rsidRPr="0006648B">
        <w:rPr>
          <w:lang w:eastAsia="en-GB"/>
        </w:rPr>
        <w:fldChar w:fldCharType="begin" w:fldLock="1"/>
      </w:r>
      <w:r w:rsidR="00802648">
        <w:rPr>
          <w:lang w:eastAsia="en-GB"/>
        </w:rPr>
        <w:instrText>ADDIN CSL_CITATION {"citationItems":[{"id":"ITEM-1","itemData":{"DOI":"10.1109/IGARSS.2010.5650253","ISBN":"9781424495658","abstract":"The Moderate Resolution Imaging Spectroradiometer (MODIS) time-series data afford the remote sensing community a unique opportunity to investigate the frequency and distribution of fires. Previous research that validated the MODIS burned area product (MCD45A1) in South Africa was only limited to two Landsat 7 Enhanced Thematic Mapper plus (ETM+) scenes in savanna vegetation, which is not adequate for robust assessment of fire distribution across diverse environments. In this study, validation of the MCD45A1 and the Backup MODIS burned area product (hereafter BMBAP) was extended over different South African vegetation types by quantifying their burned area detection and estimation accuracy using Landsat 5 Thematic Mapper (TM) imagery. Results from the four validation sites reveal that there are subtle differences in the accuracy of the two products. These differences could be influenced for example by, vegetation type, spectral characteristics, and size distribution of the burned areas. These results have significant implications for fire monitoring in Southern Africa. © 2010 IEEE.","author":[{"dropping-particle":"","family":"Tsela","given":"P. L.","non-dropping-particle":"","parse-names":false,"suffix":""},{"dropping-particle":"","family":"Helden","given":"P.","non-dropping-particle":"Van","parse-names":false,"suffix":""},{"dropping-particle":"","family":"Frost","given":"P.","non-dropping-particle":"","parse-names":false,"suffix":""},{"dropping-particle":"","family":"Wessels","given":"K.","non-dropping-particle":"","parse-names":false,"suffix":""},{"dropping-particle":"","family":"Archibald","given":"S.","non-dropping-particle":"","parse-names":false,"suffix":""}],"container-title":"International Geoscience and Remote Sensing Symposium (IGARSS)","id":"ITEM-1","issue":"May 2016","issued":{"date-parts":[["2010"]]},"page":"3652-3655","title":"Validation of the modis burned-area products across different biomes in South Africa","type":"article-journal"},"uris":["http://www.mendeley.com/documents/?uuid=7c54ffef-482f-4afd-acf7-60c6f76ce160"]},{"id":"ITEM-2","itemData":{"DOI":"10.1016/j.rse.2017.06.027","ISSN":"00344257","abstract":"Complete and accurate burned area data are needed to document patterns of fires, to quantify relationships between the patterns and drivers of fire occurrence, and to assess the impacts of fires on human and natural systems. Unfortunately, in many areas existing fire occurrence datasets are known to be incomplete. Consequently, the need to systematically collect burned area information has been recognized by the United Nations Framework Convention on Climate Change and the Intergovernmental Panel on Climate Change, which have both called for the production of essential climate variables (ECVs), including information about burned area. In this paper, we present an algorithm that identifies burned areas in dense time-series of Landsat data to produce the Landsat Burned Area Essential Climate Variable (BAECV) products. The algorithm uses gradient boosted regression models to generate burn probability surfaces using band values and spectral indices from individual Landsat scenes, lagged reference conditions, and change metrics between the scene and reference predictors. Burn classifications are generated from the burn probability surfaces using pixel-level thresholding in combination with a region growing process. The algorithm can be applied anywhere Landsat and training data are available. For this study, BAECV products were generated for the conterminous United States from 1984 through 2015. These products consist of pixel-level burn probabilities for each Landsat scene, in addition to, annual composites including: the maximum burn probability and a burn classification. We compared the BAECV burn classification products to the existing Global Fire Emissions Database (GFED; 1997–2015) and Monitoring Trends in Burn Severity (MTBS; 1984–2013) data. We found that the BAECV products mapped 36% more burned area than the GFED and 116% more burned area than MTBS. Differences between the BAECV products and the GFED were especially high in the West and East where the BAECV products mapped 32% and 88% more burned area, respectively. However, the BAECV products found less burned area than the GFED in regions with frequent agricultural fires. Compared to the MTBS data, the BAECV products identified 31% more burned area in the West, 312% more in the Great Plains, and 233% more in the East. Most pixels in the MTBS data were detected by the BAECV, regardless of burn severity. The BAECV products document patterns of fire similar to those in the GFED but also showed patte…","author":[{"dropping-particle":"","family":"Hawbaker","given":"Todd J.","non-dropping-particle":"","parse-names":false,"suffix":""},{"dropping-particle":"","family":"Vanderhoof","given":"Melanie K.","non-dropping-particle":"","parse-names":false,"suffix":""},{"dropping-particle":"","family":"Beal","given":"Yen Ju","non-dropping-particle":"","parse-names":false,"suffix":""},{"dropping-particle":"","family":"Takacs","given":"Joshua D.","non-dropping-particle":"","parse-names":false,"suffix":""},{"dropping-particle":"","family":"Schmidt","given":"Gail L.","non-dropping-particle":"","parse-names":false,"suffix":""},{"dropping-particle":"","family":"Falgout","given":"Jeff T.","non-dropping-particle":"","parse-names":false,"suffix":""},{"dropping-particle":"","family":"Williams","given":"Brad","non-dropping-particle":"","parse-names":false,"suffix":""},{"dropping-particle":"","family":"Fairaux","given":"Nicole M.","non-dropping-particle":"","parse-names":false,"suffix":""},{"dropping-particle":"","family":"Caldwell","given":"Megan K.","non-dropping-particle":"","parse-names":false,"suffix":""},{"dropping-particle":"","family":"Picotte","given":"Joshua J.","non-dropping-particle":"","parse-names":false,"suffix":""},{"dropping-particle":"","family":"Howard","given":"Stephen M.","non-dropping-particle":"","parse-names":false,"suffix":""},{"dropping-particle":"","family":"Stitt","given":"Susan","non-dropping-particle":"","parse-names":false,"suffix":""},{"dropping-particle":"","family":"Dwyer","given":"John L.","non-dropping-particle":"","parse-names":false,"suffix":""}],"container-title":"Remote Sensing of Environment","id":"ITEM-2","issue":"September","issued":{"date-parts":[["2017"]]},"page":"504-522","publisher":"Elsevier Inc.","title":"Mapping burned areas using dense time-series of Landsat data","type":"article-journal","volume":"198"},"uris":["http://www.mendeley.com/documents/?uuid=36b9c447-03c0-4cf8-8e6d-fb61a97d5753"]},{"id":"ITEM-3","itemData":{"DOI":"10.1016/j.rse.2018.12.011","ISSN":"00344257","abstract":"A locally-adapted multitemporal two-phase burned area (BA) algorithm has been developed using as inputs Sentinel-2 MSI reflectance measurements in the short and near infrared wavebands plus the active fires detected by Terra and Aqua MODIS sensors. An initial burned area map is created in the first step, from which tile dependent statistics are extracted for the second step. The whole Sub-Saharan Africa (around 25 M km2) was processed with this algorithm at a spatial resolution of 20 m, from January to December 2016. This period covers two half fire seasons on the Northern Hemisphere and an entire fire season in the South. The area was selected as existing BA products account it to include around 70% of global BA. Validation of this product was based on a two-stage stratified random sampling of Landsat multitemporal images. Higher accuracy values than existing global BA products were observed, with Dice coefficient of 77% and omission and commission errors of 26.5% and 19.3% respectively. The standard NASA BA product (MCD64A1 c6) showed a similar commission error (20.4%), but much higher omission errors (59.6%), with a lower Dice coefficient (53.6%). The BA algorithm was processed over &gt;11,000 Sentinel-2 images to create a database that would also include small fires (&lt;100 ha). This is the first time a continental BA product is generated from medium resolution sensors (spatial resolution = 20 m), showing their operational potential for improving our current understanding of global fire impacts. Total BA estimated from our product was 4.9 M km2, around 80% larger area than what the NASA BA product (MCD64A1 c6) detected in the same period (2.7 M km2). The main differences between the two products were found in regions where small fires (&lt;100 ha) account for a significant proportion of total BA, as global products based on coarse pixel sizes (500 m for MCD64A1) unlikely detect them. On the negative side, Sentinel-2 based products have lower temporal resolution and consequently are more affected by cloud/cloud shadows and have less temporal reporting accuracy than global BA products. The product derived from S2 imagery would greatly contribute to better understanding the impacts of small fires in global fire regimes, particularly in tropical regions, where such fires are frequent. This product is named FireCCISFD11 and it is publicly available at: https://www.esa-fire-cci.org/node/262, last accessed on November 2018.","author":[{"dropping-particle":"","family":"Roteta","given":"E.","non-dropping-particle":"","parse-names":false,"suffix":""},{"dropping-particle":"","family":"Bastarrika","given":"A.","non-dropping-particle":"","parse-names":false,"suffix":""},{"dropping-particle":"","family":"Padilla","given":"M.","non-dropping-particle":"","parse-names":false,"suffix":""},{"dropping-particle":"","family":"Storm","given":"T.","non-dropping-particle":"","parse-names":false,"suffix":""},{"dropping-particle":"","family":"Chuvieco","given":"E.","non-dropping-particle":"","parse-names":false,"suffix":""}],"container-title":"Remote Sensing of Environment","id":"ITEM-3","issue":"March","issued":{"date-parts":[["2019"]]},"page":"1-17","publisher":"Elsevier","title":"Development of a Sentinel-2 burned area algorithm: Generation of a small fire database for sub-Saharan Africa","type":"article-journal","volume":"222"},"uris":["http://www.mendeley.com/documents/?uuid=4dad8aba-ea5f-4ec3-9411-8d4b23ba7802"]}],"mendeley":{"formattedCitation":"(Hawbaker et al., 2017; Roteta et al., 2019; Tsela et al., 2010)","plainTextFormattedCitation":"(Hawbaker et al., 2017; Roteta et al., 2019; Tsela et al., 2010)","previouslyFormattedCitation":"(Tsela et al., 2010; Hawbaker et al., 2017; Roteta et al., 2019)"},"properties":{"noteIndex":0},"schema":"https://github.com/citation-style-language/schema/raw/master/csl-citation.json"}</w:instrText>
      </w:r>
      <w:r w:rsidRPr="0006648B">
        <w:rPr>
          <w:lang w:eastAsia="en-GB"/>
        </w:rPr>
        <w:fldChar w:fldCharType="separate"/>
      </w:r>
      <w:r w:rsidR="00802648" w:rsidRPr="00802648">
        <w:rPr>
          <w:noProof/>
          <w:lang w:eastAsia="en-GB"/>
        </w:rPr>
        <w:t>(Hawbaker et al., 2017; Roteta et al., 2019; Tsela et al., 2010)</w:t>
      </w:r>
      <w:r w:rsidRPr="0006648B">
        <w:rPr>
          <w:lang w:eastAsia="en-GB"/>
        </w:rPr>
        <w:fldChar w:fldCharType="end"/>
      </w:r>
      <w:r w:rsidRPr="0006648B">
        <w:rPr>
          <w:lang w:eastAsia="en-GB"/>
        </w:rPr>
        <w:t xml:space="preserve">. This underestimation by the MODIS BA product is the theoretical basis for requiring the ‘small fire correction’ in GFEDv4.1 </w:t>
      </w:r>
      <w:r w:rsidRPr="0006648B">
        <w:rPr>
          <w:lang w:eastAsia="en-GB"/>
        </w:rPr>
        <w:fldChar w:fldCharType="begin" w:fldLock="1"/>
      </w:r>
      <w:r w:rsidRPr="0006648B">
        <w:rPr>
          <w:lang w:eastAsia="en-GB"/>
        </w:rPr>
        <w:instrText>ADDIN CSL_CITATION {"citationItems":[{"id":"ITEM-1","itemData":{"DOI":"10.1029/2012JG002128","ISSN":"01480227","abstract":"In several biomes, including croplands, wooded savannas, and tropical forests, many small fires occur each year that are well below the detection limit of the current generation of global burned area products derived from moderate resolution surface reflectance imagery. Although these fires often generate thermal anomalies that can be detected by satellites, their contributions to burned area and carbon fluxes have not been systematically quantified across different regions and continents. Here we developed a preliminary method for combining 1-km thermal anomalies (active fires) and 500 m burned area observations from the Moderate Resolution Imaging Spectroradiometer (MODIS) to estimate the influence of these fires. In our approach, we calculated the number of active fires inside and outside of 500 m burn scars derived from reflectance data. We estimated small fire burned area by computing the difference normalized burn ratio (dNBR) for these two sets of active fires and then combining these observations with other information. In a final step, we used the Global Fire Emissions Database version 3 (GFED3) biogeochemical model to estimate the impact of these fires on biomass burning emissions. We found that the spatial distribution of active fires and 500 m burned areas were in close agreement in ecosystems that experience large fires, including savannas across southern Africa and Australia and boreal forests in North America and Eurasia. In other areas, however, we observed many active fires outside of burned area perimeters. Fire radiative power was lower for this class of active fires. Small fires substantially increased burned area in several continental-scale regions, including Equatorial Asia (157%), Central America (143%), and Southeast Asia (90%) during 2001–2010. Globally, accounting for small fires increased total burned area by approximately by 35%, from 345 Mha/yr to 464 Mha/yr. A formal quantification of uncertainties was not possible, but sensitivity analyses of key model parameters caused estimates of global burned area increases from small fires to vary between 24% and 54%. Biomass burning carbon emissions increased by 35% at a global scale when small fires were included in GFED3, from 1.9 Pg C/yr to 2.5 Pg C/yr. The contribution of tropical forest fires to year-to-year variability in carbon fluxes increased because small fires amplified emissions from Central America, South America and Southeast Asia—regions where drought stress and burne…","author":[{"dropping-particle":"","family":"Randerson","given":"J. T.","non-dropping-particle":"","parse-names":false,"suffix":""},{"dropping-particle":"","family":"Chen","given":"Y.","non-dropping-particle":"","parse-names":false,"suffix":""},{"dropping-particle":"","family":"Werf","given":"Guido R.","non-dropping-particle":"van der","parse-names":false,"suffix":""},{"dropping-particle":"","family":"Rogers","given":"B. M.","non-dropping-particle":"","parse-names":false,"suffix":""},{"dropping-particle":"","family":"Morton","given":"D. C.","non-dropping-particle":"","parse-names":false,"suffix":""}],"container-title":"Journal of Geophysical Research G: Biogeosciences","id":"ITEM-1","issue":"4","issued":{"date-parts":[["2012"]]},"title":"Global burned area and biomass burning emissions from small fires","type":"article-journal","volume":"117"},"uris":["http://www.mendeley.com/documents/?uuid=c49d3eab-f11d-4460-825d-3eb0eb700c7c"]},{"id":"ITEM-2","itemData":{"DOI":"10.5194/essd-2016-62","abstract":"Climate, land use, and other anthropogenic and natural drivers have the potential to influence fire dynamics in many regions. To develop a mechanistic understanding of the changing role of these drivers and their impact on atmospheric composition, long term fire records are needed that fuse information from different satellite and in-situ data streams. Here we describe the fourth version of the Global Fire Emissions Database (GFED) and quantify global fire emissions patterns during 1997&amp;ndash;2015. The modeling system, based on the Carnegie-Ames-Stanford-Approach (CASA) biogeochemical model, has several modifications from the previous version and uses higher quality input datasets. Significant upgrades include: 1) new burned area estimates with contributions from small fires, 2) a revised fuel consumption parameterization optimized using field observations, 3) modifications that improve the representation of fuel consumption in frequently burning landscapes, and 4) fire severity estimates that better represent continental differences in burning processes across boreal regions of North America and Eurasia. The new version has a higher spatial resolution (0.25°) and uses a different set of emission factors that separately resolves trace gas and aerosol emissions from temperate and boreal forest ecosystems. Global mean carbon emissions using the burned area dataset with small fires (GFED4s) were 2.2 x 1015 grams carbon per year (Pg&amp;thinsp;C&amp;thinsp;yr-1) during 1997&amp;ndash;2015, with a maximum in 1997 (3.0&amp;thinsp;Pg&amp;thinsp;C&amp;thinsp;yr-1) and minimum in 2013 (1.8&amp;thinsp;Pg&amp;thinsp;C&amp;thinsp;yr-1). These estimates were 11&amp;thinsp;% higher than our previous estimates (GFED3) during 1997&amp;ndash;2011, when the two datasets overlapped. This increase was the result of a substantial increase in burned area (37&amp;thinsp;%), mostly due to the inclusion of small fires, and a modest decrease in mean fuel consumption (–19&amp;thinsp;%) to better match estimates from field studies, primarily in savannas and grasslands. For trace gas and aerosol emissions, differences between GFED4s and GFED3 were often larger due to the use of revised emission factors. If small fire burned area was excluded (GFED4 without the \"s\" for small fires), average emissions were 1.5&amp;thinsp;Pg&amp;thinsp;C&amp;thinsp;yr-1. The addition of small fires had the largest impact on emissions in temperate North America, Central America, Europe, and temperate Asia. Our improved dataset provides an internally consistent set …","author":[{"dropping-particle":"","family":"Werf","given":"Guido R.","non-dropping-particle":"van der","parse-names":false,"suffix":""},{"dropping-particle":"","family":"Randerson","given":"J. T.","non-dropping-particle":"","parse-names":false,"suffix":""},{"dropping-particle":"","family":"Giglio","given":"L.","non-dropping-particle":"","parse-names":false,"suffix":""},{"dropping-particle":"","family":"Leeuwen","given":"T. T.","non-dropping-particle":"Van","parse-names":false,"suffix":""},{"dropping-particle":"","family":"Chen","given":"Y.","non-dropping-particle":"","parse-names":false,"suffix":""},{"dropping-particle":"","family":"Rogers","given":"B. M.","non-dropping-particle":"","parse-names":false,"suffix":""},{"dropping-particle":"","family":"Mu","given":"M.","non-dropping-particle":"","parse-names":false,"suffix":""},{"dropping-particle":"","family":"Marle","given":"Margreet J. E.","non-dropping-particle":"van","parse-names":false,"suffix":""},{"dropping-particle":"","family":"Morton","given":"D. C.","non-dropping-particle":"","parse-names":false,"suffix":""},{"dropping-particle":"","family":"Collatz","given":"G. J.","non-dropping-particle":"","parse-names":false,"suffix":""},{"dropping-particle":"","family":"Yokelson","given":"R. J.","non-dropping-particle":"","parse-names":false,"suffix":""},{"dropping-particle":"","family":"Kasibhatla","given":"P. S.","non-dropping-particle":"","parse-names":false,"suffix":""}],"container-title":"Earth System Science Data Discussions","id":"ITEM-2","issued":{"date-parts":[["2017"]]},"page":"1-43","title":"Global fire emissions estimates during 1997-2016","type":"article-journal"},"uris":["http://www.mendeley.com/documents/?uuid=5959495c-8272-4aac-8106-64c71489f617"]}],"mendeley":{"formattedCitation":"(Randerson et al., 2012; van der Werf et al., 2017)","plainTextFormattedCitation":"(Randerson et al., 2012; van der Werf et al., 2017)","previouslyFormattedCitation":"(Randerson et al., 2012; van der Werf et al., 2017)"},"properties":{"noteIndex":0},"schema":"https://github.com/citation-style-language/schema/raw/master/csl-citation.json"}</w:instrText>
      </w:r>
      <w:r w:rsidRPr="0006648B">
        <w:rPr>
          <w:lang w:eastAsia="en-GB"/>
        </w:rPr>
        <w:fldChar w:fldCharType="separate"/>
      </w:r>
      <w:r w:rsidRPr="0006648B">
        <w:rPr>
          <w:noProof/>
          <w:lang w:eastAsia="en-GB"/>
        </w:rPr>
        <w:t>(Randerson et al., 2012; van der Werf et al., 2017)</w:t>
      </w:r>
      <w:r w:rsidRPr="0006648B">
        <w:rPr>
          <w:lang w:eastAsia="en-GB"/>
        </w:rPr>
        <w:fldChar w:fldCharType="end"/>
      </w:r>
      <w:r w:rsidRPr="0006648B">
        <w:rPr>
          <w:noProof/>
          <w:lang w:eastAsia="en-GB"/>
        </w:rPr>
        <w:t xml:space="preserve">. </w:t>
      </w:r>
      <w:r w:rsidRPr="0006648B">
        <w:rPr>
          <w:lang w:eastAsia="en-GB"/>
        </w:rPr>
        <w:t xml:space="preserve">However, the relatively good agreement seen between GFEDv4.1s and the FREMs_bCO inventory compared herein (e.g. </w:t>
      </w:r>
      <w:r w:rsidRPr="0006648B">
        <w:rPr>
          <w:lang w:eastAsia="en-GB"/>
        </w:rPr>
        <w:fldChar w:fldCharType="begin"/>
      </w:r>
      <w:r w:rsidRPr="0006648B">
        <w:rPr>
          <w:lang w:eastAsia="en-GB"/>
        </w:rPr>
        <w:instrText xml:space="preserve"> REF _Ref78193443 \h  \* MERGEFORMAT </w:instrText>
      </w:r>
      <w:r w:rsidRPr="0006648B">
        <w:rPr>
          <w:lang w:eastAsia="en-GB"/>
        </w:rPr>
      </w:r>
      <w:r w:rsidRPr="0006648B">
        <w:rPr>
          <w:lang w:eastAsia="en-GB"/>
        </w:rPr>
        <w:fldChar w:fldCharType="separate"/>
      </w:r>
      <w:r w:rsidR="00C464B8" w:rsidRPr="00C464B8">
        <w:rPr>
          <w:sz w:val="24"/>
        </w:rPr>
        <w:t xml:space="preserve">Figure </w:t>
      </w:r>
      <w:r w:rsidR="00C464B8">
        <w:rPr>
          <w:noProof/>
        </w:rPr>
        <w:t>3</w:t>
      </w:r>
      <w:r w:rsidRPr="0006648B">
        <w:rPr>
          <w:lang w:eastAsia="en-GB"/>
        </w:rPr>
        <w:fldChar w:fldCharType="end"/>
      </w:r>
      <w:r w:rsidRPr="0006648B">
        <w:rPr>
          <w:lang w:eastAsia="en-GB"/>
        </w:rPr>
        <w:t>) - which are developed from completely different datasets and approaches - suggests African CO emissions may not be so underestimated as past CO observations have suggested when small fires are accounted for. Reconciling top-down and bottom-up derived CO fire emission inventories with observations of CO made from low-earth orbit remains a continuing research focus.</w:t>
      </w:r>
    </w:p>
    <w:p w14:paraId="217DFE15" w14:textId="77777777" w:rsidR="00F814B9" w:rsidRPr="0006648B" w:rsidRDefault="00F814B9" w:rsidP="00F814B9">
      <w:pPr>
        <w:rPr>
          <w:lang w:eastAsia="en-GB"/>
        </w:rPr>
      </w:pPr>
    </w:p>
    <w:p w14:paraId="79892159" w14:textId="77777777" w:rsidR="00F814B9" w:rsidRPr="0006648B" w:rsidRDefault="00F814B9" w:rsidP="00F814B9">
      <w:pPr>
        <w:pStyle w:val="Heading2"/>
        <w:rPr>
          <w:lang w:eastAsia="en-GB"/>
        </w:rPr>
      </w:pPr>
      <w:r w:rsidRPr="0006648B">
        <w:rPr>
          <w:lang w:eastAsia="en-GB"/>
        </w:rPr>
        <w:t>Dry Matter Consumed</w:t>
      </w:r>
    </w:p>
    <w:p w14:paraId="1CD15C9A" w14:textId="1E76121E" w:rsidR="00F814B9" w:rsidRPr="0006648B" w:rsidRDefault="00F814B9" w:rsidP="00F814B9">
      <w:pPr>
        <w:rPr>
          <w:lang w:eastAsia="en-GB"/>
        </w:rPr>
      </w:pPr>
      <w:r w:rsidRPr="0006648B">
        <w:rPr>
          <w:lang w:eastAsia="en-GB"/>
        </w:rPr>
        <w:t>Unlike with bottom-up approaches, where DMC [kg] is calculated first and converted to species emissions estimates using estimates of fuel load, combustion completeness and species emissions factors (see</w:t>
      </w:r>
      <w:r w:rsidR="00ED4551">
        <w:rPr>
          <w:lang w:eastAsia="en-GB"/>
        </w:rPr>
        <w:t xml:space="preserve"> Section </w:t>
      </w:r>
      <w:r w:rsidR="00ED4551">
        <w:rPr>
          <w:lang w:eastAsia="en-GB"/>
        </w:rPr>
        <w:fldChar w:fldCharType="begin"/>
      </w:r>
      <w:r w:rsidR="00ED4551">
        <w:rPr>
          <w:lang w:eastAsia="en-GB"/>
        </w:rPr>
        <w:instrText xml:space="preserve"> REF _Ref92897809 \r \h </w:instrText>
      </w:r>
      <w:r w:rsidR="00ED4551">
        <w:rPr>
          <w:lang w:eastAsia="en-GB"/>
        </w:rPr>
      </w:r>
      <w:r w:rsidR="00ED4551">
        <w:rPr>
          <w:lang w:eastAsia="en-GB"/>
        </w:rPr>
        <w:fldChar w:fldCharType="separate"/>
      </w:r>
      <w:r w:rsidR="00C464B8">
        <w:rPr>
          <w:lang w:eastAsia="en-GB"/>
        </w:rPr>
        <w:t>1</w:t>
      </w:r>
      <w:r w:rsidR="00ED4551">
        <w:rPr>
          <w:lang w:eastAsia="en-GB"/>
        </w:rPr>
        <w:fldChar w:fldCharType="end"/>
      </w:r>
      <w:r w:rsidRPr="0006648B">
        <w:rPr>
          <w:lang w:eastAsia="en-GB"/>
        </w:rPr>
        <w:t xml:space="preserve">), within the FREM approach fire emissions are estimated directly and DMC can then be calculated from these if required. In this case, DMC is estimated by dividing the emissions total by the species emissions factor, an approach first demonstrated by </w:t>
      </w:r>
      <w:r w:rsidRPr="0006648B">
        <w:rPr>
          <w:lang w:eastAsia="en-GB"/>
        </w:rPr>
        <w:fldChar w:fldCharType="begin" w:fldLock="1"/>
      </w:r>
      <w:r w:rsidRPr="0006648B">
        <w:rPr>
          <w:lang w:eastAsia="en-GB"/>
        </w:rPr>
        <w:instrText>ADDIN CSL_CITATION {"citationItems":[{"id":"ITEM-1","itemData":{"DOI":"10.1016/j.rse.2017.12.016","ISSN":"0034-4257","author":[{"dropping-particle":"","family":"Mota","given":"Bernardo","non-dropping-particle":"","parse-names":false,"suffix":""},{"dropping-particle":"","family":"Wooster","given":"Martin J.","non-dropping-particle":"","parse-names":false,"suffix":""}],"container-title":"Remote Sensing of Environment","id":"ITEM-1","issue":"February 2017","issued":{"date-parts":[["2018"]]},"page":"45-62","publisher":"Elsevier","title":"A new top-down approach for directly estimating biomass burning emissions and fuel consumption rates and totals from geostationary satellite fi re radiative power ( FRP )","type":"article-journal","volume":"206"},"uris":["http://www.mendeley.com/documents/?uuid=f6164e56-1635-4d32-917e-a4d2c3aebd85"]}],"mendeley":{"formattedCitation":"(Mota and Wooster, 2018)","manualFormatting":"Mota and Wooster (2018)","plainTextFormattedCitation":"(Mota and Wooster, 2018)","previouslyFormattedCitation":"(Mota and Wooster, 2018)"},"properties":{"noteIndex":0},"schema":"https://github.com/citation-style-language/schema/raw/master/csl-citation.json"}</w:instrText>
      </w:r>
      <w:r w:rsidRPr="0006648B">
        <w:rPr>
          <w:lang w:eastAsia="en-GB"/>
        </w:rPr>
        <w:fldChar w:fldCharType="separate"/>
      </w:r>
      <w:r w:rsidRPr="0006648B">
        <w:rPr>
          <w:noProof/>
          <w:lang w:eastAsia="en-GB"/>
        </w:rPr>
        <w:t>Mota and Wooster (2018)</w:t>
      </w:r>
      <w:r w:rsidRPr="0006648B">
        <w:rPr>
          <w:lang w:eastAsia="en-GB"/>
        </w:rPr>
        <w:fldChar w:fldCharType="end"/>
      </w:r>
      <w:r w:rsidRPr="0006648B">
        <w:rPr>
          <w:lang w:eastAsia="en-GB"/>
        </w:rPr>
        <w:t xml:space="preserve"> using TPM as the relevant species. CO is the second greatest emitted product from biomass burning, and the emissions factor of CO is far more consistent and well constrained than that of TPM </w:t>
      </w:r>
      <w:r w:rsidRPr="0006648B">
        <w:rPr>
          <w:lang w:eastAsia="en-GB"/>
        </w:rPr>
        <w:fldChar w:fldCharType="begin" w:fldLock="1"/>
      </w:r>
      <w:r w:rsidRPr="0006648B">
        <w:rPr>
          <w:lang w:eastAsia="en-GB"/>
        </w:rPr>
        <w:instrText>ADDIN CSL_CITATION {"citationItems":[{"id":"ITEM-1","itemData":{"DOI":"10.5194/acp-19-8523-2019","ISSN":"16807324","abstract":"&lt;p&gt;&lt;strong&gt;Abstract.&lt;/strong&gt; Since the publication of the compilation of biomass burning emission factors by Andreae and Merlet (2001), a large number of studies has greatly expanded the amount of available data on emissions from various types of biomass burning. Using essentially the same methodology as Andreae and Merlet (2001), this paper presents an updated compilation of emission factors. The data from over 350 published studies were critically evaluated and integrated into a consistent format. Several new categories of biomass burning have been added, and the number of species for which emission data are presented has been increased from 93 to 121. Where field data are still insufficient, estimates based on appropriate extrapolation techniques are proposed. Based on these emission factors and published global activity estimates, I have derived estimates of pyrogenic emissions for important species emitted by the various types of biomass burning.&lt;/p&gt;","author":[{"dropping-particle":"","family":"Andreae","given":"M. O.","non-dropping-particle":"","parse-names":false,"suffix":""}],"container-title":"Atmospheric Chemistry and Physics","id":"ITEM-1","issue":"13","issued":{"date-parts":[["2019"]]},"page":"8523-8546","title":"Emission of trace gases and aerosols from biomass burning - An updated assessment","type":"article-journal","volume":"19"},"uris":["http://www.mendeley.com/documents/?uuid=a157dea8-bf24-4c77-8b55-fc5a04319a1c"]},{"id":"ITEM-2","itemData":{"DOI":"10.5194/acp-11-4039-2011","ISBN":"1680-7324","ISSN":"16807316","abstract":"Biomass burning (BB) is the second largest source of trace gases and the largest source of primary fine carbonaceous particles in the global troposphere. Many recent BB studies have provided new emission factor (EF) measurements. This is especially true for non-methane organic compounds (NMOC), which influence secondary organic aerosol (SOA) and ozone formation. New EF should improve regional to global BB emissions estimates and therefore, the input for atmospheric models. In this work we present an up-to-date, comprehensive tabulation of EF for known pyrogenic species based on measurements made in smoke that has cooled to ambient temperature, but not yet undergone significant photochemical processing. All EFs are converted to one standard form (g compound emitted per kg dry biomass burned) using the carbon mass balance method and they are categorized into 14 fuel or vegetation types. Biomass burning terminology is defined to promote consistency. We compile a large number of measurements of biomass consumption per unit area for important fire types and summarize several recent estimates of global biomass consumption by the major types of biomass burning. Post emission processes are discussed to provide a context for the emission factor concept within overall atmospheric chemistry and also highlight the potential for rapid changes relative to the scale of some models or remote sensing products. Recent work shows that individual biomass fires emit significantly more gas-phase NMOC than previously thought and that including additional NMOC can improve photochemical model performance. A detailed global estimate suggests that BB emits at least 400 Tg yr(-1) of gas-phase NMOC, which is almost 3 times larger than most previous estimates. Selected recent results (e. g. measurements of HONO and the BB tracers HCN and CH(3)CN) are highlighted and key areas requiring future research are briefly discussed.","author":[{"dropping-particle":"","family":"Akagi","given":"S. K.","non-dropping-particle":"","parse-names":false,"suffix":""},{"dropping-particle":"","family":"Yokelson","given":"R. J.","non-dropping-particle":"","parse-names":false,"suffix":""},{"dropping-particle":"","family":"Wiedinmyer","given":"C.","non-dropping-particle":"","parse-names":false,"suffix":""},{"dropping-particle":"","family":"Alvarado","given":"M J","non-dropping-particle":"","parse-names":false,"suffix":""},{"dropping-particle":"","family":"Reid","given":"J. S.","non-dropping-particle":"","parse-names":false,"suffix":""},{"dropping-particle":"","family":"Karl","given":"T","non-dropping-particle":"","parse-names":false,"suffix":""},{"dropping-particle":"","family":"Crounse","given":"J D","non-dropping-particle":"","parse-names":false,"suffix":""},{"dropping-particle":"","family":"Wennberg","given":"Paul O.","non-dropping-particle":"","parse-names":false,"suffix":""}],"container-title":"Atmospheric Chemistry and Physics","id":"ITEM-2","issue":"9","issued":{"date-parts":[["2011"]]},"page":"4039-4072","title":"Emission factors for open and domestic biomass burning for use in atmospheric models","type":"article-journal","volume":"11"},"uris":["http://www.mendeley.com/documents/?uuid=999eb6ad-e794-4f15-9c03-f7edee9def92"]}],"mendeley":{"formattedCitation":"(Akagi et al., 2011; Andreae, 2019)","plainTextFormattedCitation":"(Akagi et al., 2011; Andreae, 2019)","previouslyFormattedCitation":"(Akagi et al., 2011; Andreae, 2019)"},"properties":{"noteIndex":0},"schema":"https://github.com/citation-style-language/schema/raw/master/csl-citation.json"}</w:instrText>
      </w:r>
      <w:r w:rsidRPr="0006648B">
        <w:rPr>
          <w:lang w:eastAsia="en-GB"/>
        </w:rPr>
        <w:fldChar w:fldCharType="separate"/>
      </w:r>
      <w:r w:rsidRPr="0006648B">
        <w:rPr>
          <w:noProof/>
          <w:lang w:eastAsia="en-GB"/>
        </w:rPr>
        <w:t>(Akagi et al., 2011; Andreae, 2019)</w:t>
      </w:r>
      <w:r w:rsidRPr="0006648B">
        <w:rPr>
          <w:lang w:eastAsia="en-GB"/>
        </w:rPr>
        <w:fldChar w:fldCharType="end"/>
      </w:r>
      <w:r w:rsidRPr="0006648B">
        <w:rPr>
          <w:lang w:eastAsia="en-GB"/>
        </w:rPr>
        <w:t xml:space="preserve">. Therefore, the FREM-derived CO emissions detailed in Section </w:t>
      </w:r>
      <w:r w:rsidRPr="0006648B">
        <w:rPr>
          <w:lang w:eastAsia="en-GB"/>
        </w:rPr>
        <w:fldChar w:fldCharType="begin"/>
      </w:r>
      <w:r w:rsidRPr="0006648B">
        <w:rPr>
          <w:lang w:eastAsia="en-GB"/>
        </w:rPr>
        <w:instrText xml:space="preserve"> REF _Ref90038240 \r \h </w:instrText>
      </w:r>
      <w:r>
        <w:rPr>
          <w:lang w:eastAsia="en-GB"/>
        </w:rPr>
        <w:instrText xml:space="preserve"> \* MERGEFORMAT </w:instrText>
      </w:r>
      <w:r w:rsidRPr="0006648B">
        <w:rPr>
          <w:lang w:eastAsia="en-GB"/>
        </w:rPr>
      </w:r>
      <w:r w:rsidRPr="0006648B">
        <w:rPr>
          <w:lang w:eastAsia="en-GB"/>
        </w:rPr>
        <w:fldChar w:fldCharType="separate"/>
      </w:r>
      <w:r w:rsidR="00C464B8">
        <w:rPr>
          <w:lang w:eastAsia="en-GB"/>
        </w:rPr>
        <w:t>3</w:t>
      </w:r>
      <w:r w:rsidRPr="0006648B">
        <w:rPr>
          <w:lang w:eastAsia="en-GB"/>
        </w:rPr>
        <w:fldChar w:fldCharType="end"/>
      </w:r>
      <w:r w:rsidRPr="0006648B">
        <w:rPr>
          <w:lang w:eastAsia="en-GB"/>
        </w:rPr>
        <w:t xml:space="preserve"> can be related to DMC far more confidently and more consistently than those of TPM. Monthly FREM-derived DMC emissions generated from this approach for CAR and Angola are shown in </w:t>
      </w:r>
      <w:r w:rsidR="00ED4551">
        <w:rPr>
          <w:lang w:eastAsia="en-GB"/>
        </w:rPr>
        <w:fldChar w:fldCharType="begin"/>
      </w:r>
      <w:r w:rsidR="00ED4551">
        <w:rPr>
          <w:lang w:eastAsia="en-GB"/>
        </w:rPr>
        <w:instrText xml:space="preserve"> REF _Ref92897868 \h </w:instrText>
      </w:r>
      <w:r w:rsidR="00ED4551">
        <w:rPr>
          <w:lang w:eastAsia="en-GB"/>
        </w:rPr>
      </w:r>
      <w:r w:rsidR="00ED4551">
        <w:rPr>
          <w:lang w:eastAsia="en-GB"/>
        </w:rPr>
        <w:fldChar w:fldCharType="separate"/>
      </w:r>
      <w:r w:rsidR="00C464B8" w:rsidRPr="0006648B">
        <w:t xml:space="preserve">Figure </w:t>
      </w:r>
      <w:r w:rsidR="00C464B8">
        <w:rPr>
          <w:noProof/>
        </w:rPr>
        <w:t>5</w:t>
      </w:r>
      <w:r w:rsidR="00ED4551">
        <w:rPr>
          <w:lang w:eastAsia="en-GB"/>
        </w:rPr>
        <w:fldChar w:fldCharType="end"/>
      </w:r>
      <w:r w:rsidR="00ED4551">
        <w:rPr>
          <w:lang w:eastAsia="en-GB"/>
        </w:rPr>
        <w:t xml:space="preserve"> </w:t>
      </w:r>
      <w:r w:rsidRPr="0006648B">
        <w:rPr>
          <w:lang w:eastAsia="en-GB"/>
        </w:rPr>
        <w:t>alongside those from GFED4.1s. The former are lower at the peak of the CAR fire season compared with those of GFEDv4.1s, but consistently higher at the Angolan fire season peak. Either side of these peaks there is very good agreement between the two.</w:t>
      </w:r>
    </w:p>
    <w:p w14:paraId="26DA50CB" w14:textId="77777777" w:rsidR="00F814B9" w:rsidRPr="0006648B" w:rsidRDefault="00F814B9" w:rsidP="004821CD">
      <w:pPr>
        <w:jc w:val="center"/>
      </w:pPr>
      <w:r w:rsidRPr="0006648B">
        <w:rPr>
          <w:noProof/>
        </w:rPr>
        <w:lastRenderedPageBreak/>
        <w:drawing>
          <wp:inline distT="0" distB="0" distL="0" distR="0" wp14:anchorId="7FDF5E4D" wp14:editId="3731B678">
            <wp:extent cx="5731510" cy="4275455"/>
            <wp:effectExtent l="0" t="0" r="2540" b="0"/>
            <wp:docPr id="17" name="Picture 17" descr="A picture containing text, writing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riting implement, penc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275455"/>
                    </a:xfrm>
                    <a:prstGeom prst="rect">
                      <a:avLst/>
                    </a:prstGeom>
                  </pic:spPr>
                </pic:pic>
              </a:graphicData>
            </a:graphic>
          </wp:inline>
        </w:drawing>
      </w:r>
    </w:p>
    <w:p w14:paraId="205A5536" w14:textId="51322805" w:rsidR="00F814B9" w:rsidRPr="0006648B" w:rsidRDefault="00F814B9" w:rsidP="00F814B9">
      <w:pPr>
        <w:pStyle w:val="Caption"/>
      </w:pPr>
      <w:bookmarkStart w:id="14" w:name="_Ref92897868"/>
      <w:r w:rsidRPr="0006648B">
        <w:t xml:space="preserve">Figure </w:t>
      </w:r>
      <w:fldSimple w:instr=" SEQ Figure \* ARABIC ">
        <w:r w:rsidR="00C464B8">
          <w:rPr>
            <w:noProof/>
          </w:rPr>
          <w:t>5</w:t>
        </w:r>
      </w:fldSimple>
      <w:bookmarkEnd w:id="14"/>
      <w:r w:rsidRPr="0006648B">
        <w:t xml:space="preserve"> Monthly dry matter consumed (DMC in g) for a 16-year period as derived from FREMs_bCO CO emissions and that of GFED4.1s for (a) Central African Republic (CAF) and (b) Angola.</w:t>
      </w:r>
    </w:p>
    <w:p w14:paraId="4483CDD0" w14:textId="77777777" w:rsidR="00F814B9" w:rsidRPr="0006648B" w:rsidRDefault="00F814B9" w:rsidP="00F814B9">
      <w:pPr>
        <w:rPr>
          <w:lang w:eastAsia="en-GB"/>
        </w:rPr>
      </w:pPr>
    </w:p>
    <w:p w14:paraId="0F7B6C32" w14:textId="56DFD6D6" w:rsidR="00F814B9" w:rsidRPr="0006648B" w:rsidRDefault="00F814B9" w:rsidP="00F814B9">
      <w:pPr>
        <w:rPr>
          <w:lang w:eastAsia="en-GB"/>
        </w:rPr>
      </w:pPr>
      <w:r w:rsidRPr="0006648B">
        <w:rPr>
          <w:lang w:eastAsia="en-GB"/>
        </w:rPr>
        <w:t xml:space="preserve">Once calculated, DMC can be further combined with burned area information to generate DMC per unit area measures across the African region – the only observational based approach capable of doing this at present </w:t>
      </w:r>
      <w:r w:rsidRPr="0006648B">
        <w:rPr>
          <w:lang w:eastAsia="en-GB"/>
        </w:rPr>
        <w:fldChar w:fldCharType="begin" w:fldLock="1"/>
      </w:r>
      <w:r w:rsidRPr="0006648B">
        <w:rPr>
          <w:lang w:eastAsia="en-GB"/>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2020)","plainTextFormattedCitation":"(Nguyen and Wooster, 2020)","previouslyFormattedCitation":"(Nguyen and Wooster, 2020)"},"properties":{"noteIndex":0},"schema":"https://github.com/citation-style-language/schema/raw/master/csl-citation.json"}</w:instrText>
      </w:r>
      <w:r w:rsidRPr="0006648B">
        <w:rPr>
          <w:lang w:eastAsia="en-GB"/>
        </w:rPr>
        <w:fldChar w:fldCharType="separate"/>
      </w:r>
      <w:r w:rsidRPr="0006648B">
        <w:rPr>
          <w:noProof/>
          <w:lang w:eastAsia="en-GB"/>
        </w:rPr>
        <w:t>(Nguyen and Wooster, 2020)</w:t>
      </w:r>
      <w:r w:rsidRPr="0006648B">
        <w:rPr>
          <w:lang w:eastAsia="en-GB"/>
        </w:rPr>
        <w:fldChar w:fldCharType="end"/>
      </w:r>
      <w:r w:rsidRPr="0006648B">
        <w:rPr>
          <w:lang w:eastAsia="en-GB"/>
        </w:rPr>
        <w:t>. We use FREM-derived DMC with</w:t>
      </w:r>
      <w:r w:rsidRPr="0006648B">
        <w:rPr>
          <w:noProof/>
          <w:lang w:eastAsia="en-GB"/>
        </w:rPr>
        <w:t xml:space="preserve"> the </w:t>
      </w:r>
      <w:r w:rsidRPr="0006648B">
        <w:rPr>
          <w:lang w:eastAsia="en-GB"/>
        </w:rPr>
        <w:t xml:space="preserve">Sentinel-2 20 m spatial resolution FireCCI Small Fire Dataset (v2.0) for 2019 to calculate DMC per unit area at a 0.1° resolution in that year. These observational-based DMC per unit area values are shown in </w:t>
      </w:r>
      <w:r w:rsidRPr="0006648B">
        <w:rPr>
          <w:lang w:eastAsia="en-GB"/>
        </w:rPr>
        <w:fldChar w:fldCharType="begin"/>
      </w:r>
      <w:r w:rsidRPr="0006648B">
        <w:rPr>
          <w:lang w:eastAsia="en-GB"/>
        </w:rPr>
        <w:instrText xml:space="preserve"> REF _Ref90038728 \h </w:instrText>
      </w:r>
      <w:r>
        <w:rPr>
          <w:lang w:eastAsia="en-GB"/>
        </w:rPr>
        <w:instrText xml:space="preserve"> \* MERGEFORMAT </w:instrText>
      </w:r>
      <w:r w:rsidRPr="0006648B">
        <w:rPr>
          <w:lang w:eastAsia="en-GB"/>
        </w:rPr>
      </w:r>
      <w:r w:rsidRPr="0006648B">
        <w:rPr>
          <w:lang w:eastAsia="en-GB"/>
        </w:rPr>
        <w:fldChar w:fldCharType="separate"/>
      </w:r>
      <w:r w:rsidR="00C464B8" w:rsidRPr="0006648B">
        <w:t xml:space="preserve">Figure </w:t>
      </w:r>
      <w:r w:rsidR="00C464B8">
        <w:rPr>
          <w:noProof/>
        </w:rPr>
        <w:t>6</w:t>
      </w:r>
      <w:r w:rsidRPr="0006648B">
        <w:rPr>
          <w:lang w:eastAsia="en-GB"/>
        </w:rPr>
        <w:fldChar w:fldCharType="end"/>
      </w:r>
      <w:r w:rsidRPr="0006648B">
        <w:rPr>
          <w:lang w:eastAsia="en-GB"/>
        </w:rPr>
        <w:t xml:space="preserve">, alongside BA based values reported in GFED4.1s for 2019 at 0.25° resolution. Total carbon emissions can be easily calculated using the assumed carbon fraction of vegetation (taken typically as 50±5%) </w:t>
      </w:r>
      <w:r w:rsidRPr="0006648B">
        <w:rPr>
          <w:lang w:eastAsia="en-GB"/>
        </w:rPr>
        <w:fldChar w:fldCharType="begin" w:fldLock="1"/>
      </w:r>
      <w:r w:rsidRPr="0006648B">
        <w:rPr>
          <w:lang w:eastAsia="en-GB"/>
        </w:rPr>
        <w:instrText>ADDIN CSL_CITATION {"citationItems":[{"id":"ITEM-1","itemData":{"DOI":"10.5194/acp-19-8523-2019","ISSN":"16807324","abstract":"&lt;p&gt;&lt;strong&gt;Abstract.&lt;/strong&gt; Since the publication of the compilation of biomass burning emission factors by Andreae and Merlet (2001), a large number of studies has greatly expanded the amount of available data on emissions from various types of biomass burning. Using essentially the same methodology as Andreae and Merlet (2001), this paper presents an updated compilation of emission factors. The data from over 350 published studies were critically evaluated and integrated into a consistent format. Several new categories of biomass burning have been added, and the number of species for which emission data are presented has been increased from 93 to 121. Where field data are still insufficient, estimates based on appropriate extrapolation techniques are proposed. Based on these emission factors and published global activity estimates, I have derived estimates of pyrogenic emissions for important species emitted by the various types of biomass burning.&lt;/p&gt;","author":[{"dropping-particle":"","family":"Andreae","given":"M. O.","non-dropping-particle":"","parse-names":false,"suffix":""}],"container-title":"Atmospheric Chemistry and Physics","id":"ITEM-1","issue":"13","issued":{"date-parts":[["2019"]]},"page":"8523-8546","title":"Emission of trace gases and aerosols from biomass burning - An updated assessment","type":"article-journal","volume":"19"},"uris":["http://www.mendeley.com/documents/?uuid=a157dea8-bf24-4c77-8b55-fc5a04319a1c"]}],"mendeley":{"formattedCitation":"(Andreae, 2019)","plainTextFormattedCitation":"(Andreae, 2019)","previouslyFormattedCitation":"(Andreae, 2019)"},"properties":{"noteIndex":0},"schema":"https://github.com/citation-style-language/schema/raw/master/csl-citation.json"}</w:instrText>
      </w:r>
      <w:r w:rsidRPr="0006648B">
        <w:rPr>
          <w:lang w:eastAsia="en-GB"/>
        </w:rPr>
        <w:fldChar w:fldCharType="separate"/>
      </w:r>
      <w:r w:rsidRPr="0006648B">
        <w:rPr>
          <w:noProof/>
          <w:lang w:eastAsia="en-GB"/>
        </w:rPr>
        <w:t>(Andreae, 2019)</w:t>
      </w:r>
      <w:r w:rsidRPr="0006648B">
        <w:rPr>
          <w:lang w:eastAsia="en-GB"/>
        </w:rPr>
        <w:fldChar w:fldCharType="end"/>
      </w:r>
      <w:r w:rsidRPr="0006648B">
        <w:rPr>
          <w:lang w:eastAsia="en-GB"/>
        </w:rPr>
        <w:t xml:space="preserve">. Focusing in on a 4° </w:t>
      </w:r>
      <w:r w:rsidRPr="0006648B">
        <w:rPr>
          <w:rFonts w:eastAsia="Symbol"/>
          <w:lang w:eastAsia="en-GB"/>
        </w:rPr>
        <w:t>´</w:t>
      </w:r>
      <w:r w:rsidRPr="0006648B">
        <w:rPr>
          <w:lang w:eastAsia="en-GB"/>
        </w:rPr>
        <w:t xml:space="preserve"> 4° region of Angola (</w:t>
      </w:r>
      <w:r w:rsidRPr="0006648B">
        <w:rPr>
          <w:lang w:eastAsia="en-GB"/>
        </w:rPr>
        <w:fldChar w:fldCharType="begin"/>
      </w:r>
      <w:r w:rsidRPr="0006648B">
        <w:rPr>
          <w:lang w:eastAsia="en-GB"/>
        </w:rPr>
        <w:instrText xml:space="preserve"> REF _Ref78207337 \h  \* MERGEFORMAT </w:instrText>
      </w:r>
      <w:r w:rsidRPr="0006648B">
        <w:rPr>
          <w:lang w:eastAsia="en-GB"/>
        </w:rPr>
      </w:r>
      <w:r w:rsidRPr="0006648B">
        <w:rPr>
          <w:lang w:eastAsia="en-GB"/>
        </w:rPr>
        <w:fldChar w:fldCharType="separate"/>
      </w:r>
      <w:r w:rsidR="00C464B8" w:rsidRPr="00F814B9">
        <w:t xml:space="preserve">Figure </w:t>
      </w:r>
      <w:r w:rsidR="00C464B8">
        <w:rPr>
          <w:noProof/>
        </w:rPr>
        <w:t>7</w:t>
      </w:r>
      <w:r w:rsidRPr="0006648B">
        <w:rPr>
          <w:lang w:eastAsia="en-GB"/>
        </w:rPr>
        <w:fldChar w:fldCharType="end"/>
      </w:r>
      <w:r w:rsidRPr="0006648B">
        <w:rPr>
          <w:lang w:eastAsia="en-GB"/>
        </w:rPr>
        <w:t xml:space="preserve">) demonstrates the far higher spatial detail of the FREM-derived DMC per unit area data compared with that provided by the modelling used within GFED.  </w:t>
      </w:r>
    </w:p>
    <w:p w14:paraId="0CF28685" w14:textId="77777777" w:rsidR="00F814B9" w:rsidRPr="0006648B" w:rsidRDefault="00F814B9" w:rsidP="00F814B9">
      <w:pPr>
        <w:rPr>
          <w:lang w:eastAsia="en-GB"/>
        </w:rPr>
      </w:pPr>
    </w:p>
    <w:p w14:paraId="4F1F5350" w14:textId="77777777" w:rsidR="00F814B9" w:rsidRPr="0006648B" w:rsidRDefault="00F814B9" w:rsidP="004821CD">
      <w:pPr>
        <w:jc w:val="center"/>
      </w:pPr>
      <w:r w:rsidRPr="0006648B">
        <w:rPr>
          <w:noProof/>
        </w:rPr>
        <w:lastRenderedPageBreak/>
        <w:drawing>
          <wp:inline distT="0" distB="0" distL="0" distR="0" wp14:anchorId="0931F53C" wp14:editId="5C99B7E4">
            <wp:extent cx="5731510" cy="2649220"/>
            <wp:effectExtent l="0" t="0" r="254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7FCC0A56" w14:textId="6F28036A" w:rsidR="00F814B9" w:rsidRPr="0006648B" w:rsidRDefault="00F814B9" w:rsidP="00F814B9">
      <w:pPr>
        <w:pStyle w:val="Caption"/>
      </w:pPr>
      <w:bookmarkStart w:id="15" w:name="_Ref90038728"/>
      <w:r w:rsidRPr="0006648B">
        <w:t xml:space="preserve">Figure </w:t>
      </w:r>
      <w:fldSimple w:instr=" SEQ Figure \* ARABIC ">
        <w:r w:rsidR="00C464B8">
          <w:rPr>
            <w:noProof/>
          </w:rPr>
          <w:t>6</w:t>
        </w:r>
      </w:fldSimple>
      <w:bookmarkEnd w:id="15"/>
      <w:r w:rsidRPr="0006648B">
        <w:t xml:space="preserve"> Dry matter consumed (DMC) per unit area, mapped across southern hemisphere Africa for 2019. (a) as calculated in 0.1° grid cell resolution by dividing the FREMs_bCO CO values (with SF correction) by the 20m FireCCISFD burned area product generated from Sentinel-2 MSI observations, and (b) as reported in GFED4.1s at 0.25° grid cell resolution.</w:t>
      </w:r>
    </w:p>
    <w:p w14:paraId="51B5831F" w14:textId="77777777" w:rsidR="00F814B9" w:rsidRPr="0006648B" w:rsidRDefault="00F814B9" w:rsidP="00F814B9">
      <w:pPr>
        <w:rPr>
          <w:lang w:eastAsia="en-US"/>
        </w:rPr>
      </w:pPr>
    </w:p>
    <w:p w14:paraId="3B741C18" w14:textId="77777777" w:rsidR="00F814B9" w:rsidRPr="0006648B" w:rsidRDefault="00F814B9" w:rsidP="00F814B9">
      <w:pPr>
        <w:rPr>
          <w:lang w:eastAsia="en-GB"/>
        </w:rPr>
      </w:pPr>
    </w:p>
    <w:p w14:paraId="7066AAC5" w14:textId="77777777" w:rsidR="00F814B9" w:rsidRPr="0006648B" w:rsidRDefault="00F814B9" w:rsidP="004821CD">
      <w:pPr>
        <w:jc w:val="center"/>
      </w:pPr>
      <w:r w:rsidRPr="0006648B">
        <w:rPr>
          <w:noProof/>
        </w:rPr>
        <w:drawing>
          <wp:inline distT="0" distB="0" distL="0" distR="0" wp14:anchorId="10308F68" wp14:editId="31FA39A3">
            <wp:extent cx="5731510" cy="2983865"/>
            <wp:effectExtent l="0" t="0" r="2540" b="698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inline>
        </w:drawing>
      </w:r>
    </w:p>
    <w:p w14:paraId="2DB2308B" w14:textId="7C4947FC" w:rsidR="00F814B9" w:rsidRDefault="00F814B9" w:rsidP="00F814B9">
      <w:pPr>
        <w:pStyle w:val="Caption"/>
      </w:pPr>
      <w:bookmarkStart w:id="16" w:name="_Ref78207337"/>
      <w:r w:rsidRPr="00F814B9">
        <w:t xml:space="preserve">Figure </w:t>
      </w:r>
      <w:fldSimple w:instr=" SEQ Figure \* ARABIC ">
        <w:r w:rsidR="00C464B8">
          <w:rPr>
            <w:noProof/>
          </w:rPr>
          <w:t>7</w:t>
        </w:r>
      </w:fldSimple>
      <w:bookmarkEnd w:id="16"/>
      <w:r w:rsidRPr="00F814B9">
        <w:t xml:space="preserve">. Mapped dry matter consumed (DMC) per unit area, calculated (a) at a 0.1° grid cell scale using the FREMs_bCO CO values (with SF correction) across a 4° </w:t>
      </w:r>
      <w:r w:rsidR="004821CD">
        <w:rPr>
          <w:rFonts w:eastAsia="Symbol"/>
        </w:rPr>
        <w:t>×</w:t>
      </w:r>
      <w:r w:rsidRPr="00F814B9">
        <w:t xml:space="preserve"> 4° region of Angola for the year 2019 and (b) the same DMC per area values for GFED4.1s.</w:t>
      </w:r>
    </w:p>
    <w:p w14:paraId="00FB8D76" w14:textId="1D20B587" w:rsidR="00F814B9" w:rsidRDefault="00F814B9" w:rsidP="00F814B9"/>
    <w:p w14:paraId="27FD0A68" w14:textId="12A7CC67" w:rsidR="00F814B9" w:rsidRPr="0006648B" w:rsidRDefault="00D939AC" w:rsidP="00D939AC">
      <w:pPr>
        <w:pStyle w:val="Heading1"/>
        <w:rPr>
          <w:lang w:eastAsia="en-GB"/>
        </w:rPr>
      </w:pPr>
      <w:bookmarkStart w:id="17" w:name="_Ref90033214"/>
      <w:r>
        <w:rPr>
          <w:lang w:eastAsia="en-GB"/>
        </w:rPr>
        <w:lastRenderedPageBreak/>
        <w:t xml:space="preserve">FREM-Derived CO Emissions Validation </w:t>
      </w:r>
      <w:bookmarkEnd w:id="17"/>
    </w:p>
    <w:p w14:paraId="3184FD51" w14:textId="77777777" w:rsidR="00F814B9" w:rsidRPr="0006648B" w:rsidRDefault="00F814B9" w:rsidP="00D939AC">
      <w:pPr>
        <w:pStyle w:val="Heading2"/>
        <w:rPr>
          <w:lang w:eastAsia="en-GB"/>
        </w:rPr>
      </w:pPr>
      <w:r w:rsidRPr="0006648B">
        <w:rPr>
          <w:lang w:eastAsia="en-GB"/>
        </w:rPr>
        <w:t>Evaluation Methodology</w:t>
      </w:r>
    </w:p>
    <w:p w14:paraId="55F6D57B" w14:textId="6BDAC16E" w:rsidR="00F814B9" w:rsidRPr="0006648B" w:rsidRDefault="00F814B9" w:rsidP="00F814B9">
      <w:pPr>
        <w:rPr>
          <w:shd w:val="clear" w:color="auto" w:fill="FFFFFF"/>
          <w:lang w:val="sv-SE"/>
        </w:rPr>
      </w:pPr>
      <w:r w:rsidRPr="0006648B">
        <w:t>Beyond the comparisons to GFEF4.1s detailed in Sectio</w:t>
      </w:r>
      <w:r w:rsidR="00C464B8">
        <w:t>n 3</w:t>
      </w:r>
      <w:r w:rsidRPr="0006648B">
        <w:t xml:space="preserve">, our FREMs_bCO emissions were further evaluated through their use in chemical transport model (CTM) simulations conducted with the Advanced Research Weather Research and Forecasting model (WRF-ARW v4.1.1; </w:t>
      </w:r>
      <w:sdt>
        <w:sdtPr>
          <w:tag w:val="MENDELEY_CITATION_v3_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"/>
          <w:id w:val="-1424945069"/>
          <w:placeholder>
            <w:docPart w:val="8DF8B674889C4597B064E37E5AF3F4FC"/>
          </w:placeholder>
        </w:sdtPr>
        <w:sdtContent>
          <w:r w:rsidRPr="0006648B">
            <w:t>(Skamarock et al., 2019)</w:t>
          </w:r>
        </w:sdtContent>
      </w:sdt>
      <w:r w:rsidRPr="0006648B">
        <w:t xml:space="preserve"> and the Community Multiscale Air Quality model (CMAQ v5.3; </w:t>
      </w:r>
      <w:sdt>
        <w:sdtPr>
          <w:tag w:val="MENDELEY_CITATION_v3_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"/>
          <w:id w:val="-1641793805"/>
          <w:placeholder>
            <w:docPart w:val="8DF8B674889C4597B064E37E5AF3F4FC"/>
          </w:placeholder>
        </w:sdtPr>
        <w:sdtContent>
          <w:r w:rsidRPr="0006648B">
            <w:t>(EPA, 2019)</w:t>
          </w:r>
        </w:sdtContent>
      </w:sdt>
      <w:r w:rsidRPr="0006648B">
        <w:rPr>
          <w:b/>
          <w:bCs/>
        </w:rPr>
        <w:t>;</w:t>
      </w:r>
      <w:r w:rsidRPr="0006648B">
        <w:t xml:space="preserve"> </w:t>
      </w:r>
      <w:hyperlink r:id="rId25" w:history="1">
        <w:r w:rsidRPr="0006648B">
          <w:rPr>
            <w:rStyle w:val="Hyperlink"/>
          </w:rPr>
          <w:t>https://www.epa.gov/cmaq</w:t>
        </w:r>
      </w:hyperlink>
      <w:r w:rsidRPr="0006648B">
        <w:t xml:space="preserve">). The resulting model output fields were compared to Sentinel-5P TROPOMI TCCO observations that are completely independent of those used in the FREM emissions coefficient generation (i.e. those used within </w:t>
      </w:r>
      <w:r w:rsidRPr="0006648B">
        <w:fldChar w:fldCharType="begin"/>
      </w:r>
      <w:r w:rsidRPr="0006648B">
        <w:instrText xml:space="preserve"> REF _Ref78192935 \h </w:instrText>
      </w:r>
      <w:r>
        <w:instrText xml:space="preserve"> \* MERGEFORMAT </w:instrText>
      </w:r>
      <w:r w:rsidRPr="0006648B">
        <w:fldChar w:fldCharType="separate"/>
      </w:r>
      <w:r w:rsidR="00C464B8" w:rsidRPr="0006648B">
        <w:t xml:space="preserve">Figure </w:t>
      </w:r>
      <w:r w:rsidR="00C464B8">
        <w:rPr>
          <w:noProof/>
        </w:rPr>
        <w:t>2</w:t>
      </w:r>
      <w:r w:rsidRPr="0006648B">
        <w:fldChar w:fldCharType="end"/>
      </w:r>
      <w:r w:rsidRPr="0006648B">
        <w:t xml:space="preserve">). WRF-CMAQ is commonly used in operational AQ systems </w:t>
      </w:r>
      <w:r w:rsidRPr="0006648B">
        <w:fldChar w:fldCharType="begin" w:fldLock="1"/>
      </w:r>
      <w:r w:rsidRPr="0006648B">
        <w:instrText>ADDIN CSL_CITATION {"citationItems":[{"id":"ITEM-1","itemData":{"DOI":"10.5194/acp-12-1-2012","ISSN":"16807316","abstract":"Numerical models that combine weather forecasting and atmospheric chemistry are here referred to as chemical weather forecasting models. Eighteen operational chemical weather forecasting models on regional and continental scales in Europe are described and compared in this article. Topics discussed in this article include how weather forecasting and atmospheric chemistry models are integrated into chemical weather forecasting systems, how physical processes are incorporated into the models through parameterization schemes, how the model architecture affects the predicted variables, and how air chemistry and aerosol processes are formulated. In addition, we discuss sensitivity analysis and evaluation of the models, user operational requirements, such as model availability and documentation, and output availability and dissemination. In this manner, this article allows for the evaluation of the relative strengths and weaknesses of the various modelling systems and modelling approaches. Finally, this article highlights the most prominent gaps of knowledge for chemical weather forecasting models and suggests potential priorities for future research directions, for the following selected focus areas: emission inventories, the integration of numerical weather prediction and atmospheric chemical transport models, boundary conditions and nesting of models, data assimilation of the various chemical species, improved understanding and parameterization of physical processes, better evaluation of models against data and the construction of model ensembles. © 2012 Author(s).","author":[{"dropping-particle":"","family":"Kukkonen","given":"J.","non-dropping-particle":"","parse-names":false,"suffix":""},{"dropping-particle":"","family":"Olsson","given":"T.","non-dropping-particle":"","parse-names":false,"suffix":""},{"dropping-particle":"","family":"Schultz","given":"D. M.","non-dropping-particle":"","parse-names":false,"suffix":""},{"dropping-particle":"","family":"Baklanov","given":"A.","non-dropping-particle":"","parse-names":false,"suffix":""},{"dropping-particle":"","family":"Klein","given":"T.","non-dropping-particle":"","parse-names":false,"suffix":""},{"dropping-particle":"","family":"Miranda","given":"A. I.","non-dropping-particle":"","parse-names":false,"suffix":""},{"dropping-particle":"","family":"Monteiro","given":"A.","non-dropping-particle":"","parse-names":false,"suffix":""},{"dropping-particle":"","family":"Hirtl","given":"M.","non-dropping-particle":"","parse-names":false,"suffix":""},{"dropping-particle":"","family":"Tarvainen","given":"V.","non-dropping-particle":"","parse-names":false,"suffix":""},{"dropping-particle":"","family":"Boy","given":"M.","non-dropping-particle":"","parse-names":false,"suffix":""},{"dropping-particle":"","family":"Peuch","given":"V. H.","non-dropping-particle":"","parse-names":false,"suffix":""},{"dropping-particle":"","family":"Poupkou","given":"A.","non-dropping-particle":"","parse-names":false,"suffix":""},{"dropping-particle":"","family":"Kioutsioukis","given":"I.","non-dropping-particle":"","parse-names":false,"suffix":""},{"dropping-particle":"","family":"Finardi","given":"S.","non-dropping-particle":"","parse-names":false,"suffix":""},{"dropping-particle":"","family":"Sofiev","given":"M.","non-dropping-particle":"","parse-names":false,"suffix":""},{"dropping-particle":"","family":"Sokhi","given":"R.","non-dropping-particle":"","parse-names":false,"suffix":""},{"dropping-particle":"","family":"Lehtinen","given":"K. E.J.","non-dropping-particle":"","parse-names":false,"suffix":""},{"dropping-particle":"","family":"Karatzas","given":"K.","non-dropping-particle":"","parse-names":false,"suffix":""},{"dropping-particle":"","family":"San José","given":"R.","non-dropping-particle":"","parse-names":false,"suffix":""},{"dropping-particle":"","family":"Astitha","given":"M.","non-dropping-particle":"","parse-names":false,"suffix":""},{"dropping-particle":"","family":"Kallos","given":"G.","non-dropping-particle":"","parse-names":false,"suffix":""},{"dropping-particle":"","family":"Schaap","given":"M.","non-dropping-particle":"","parse-names":false,"suffix":""},{"dropping-particle":"","family":"Reimer","given":"E.","non-dropping-particle":"","parse-names":false,"suffix":""},{"dropping-particle":"","family":"Jakobs","given":"H.","non-dropping-particle":"","parse-names":false,"suffix":""},{"dropping-particle":"","family":"Eben","given":"K.","non-dropping-particle":"","parse-names":false,"suffix":""}],"container-title":"Atmospheric Chemistry and Physics","id":"ITEM-1","issue":"1","issued":{"date-parts":[["2012"]]},"page":"1-87","title":"A review of operational, regional-scale, chemical weather forecasting models in Europe","type":"article-journal","volume":"12"},"uris":["http://www.mendeley.com/documents/?uuid=a386c7f8-062f-424a-99e4-66c89b1a2d20"]}],"mendeley":{"formattedCitation":"(Kukkonen et al., 2012)","plainTextFormattedCitation":"(Kukkonen et al., 2012)","previouslyFormattedCitation":"(Kukkonen et al., 2012)"},"properties":{"noteIndex":0},"schema":"https://github.com/citation-style-language/schema/raw/master/csl-citation.json"}</w:instrText>
      </w:r>
      <w:r w:rsidRPr="0006648B">
        <w:fldChar w:fldCharType="separate"/>
      </w:r>
      <w:r w:rsidRPr="0006648B">
        <w:rPr>
          <w:noProof/>
        </w:rPr>
        <w:t>(Kukkonen et al., 2012)</w:t>
      </w:r>
      <w:r w:rsidRPr="0006648B">
        <w:fldChar w:fldCharType="end"/>
      </w:r>
      <w:r w:rsidRPr="0006648B">
        <w:t xml:space="preserve"> and </w:t>
      </w:r>
      <w:r w:rsidRPr="0006648B">
        <w:rPr>
          <w:shd w:val="clear" w:color="auto" w:fill="FFFFFF"/>
        </w:rPr>
        <w:t xml:space="preserve">in research related to fire emissions and smoke-contaminated air </w:t>
      </w:r>
      <w:r w:rsidRPr="0006648B">
        <w:rPr>
          <w:shd w:val="clear" w:color="auto" w:fill="FFFFFF"/>
        </w:rPr>
        <w:fldChar w:fldCharType="begin" w:fldLock="1"/>
      </w:r>
      <w:r w:rsidR="00802648">
        <w:rPr>
          <w:shd w:val="clear" w:color="auto" w:fill="FFFFFF"/>
        </w:rPr>
        <w:instrText>ADDIN CSL_CITATION {"citationItems":[{"id":"ITEM-1","itemData":{"DOI":"10.5194/acp-14-4573-2014","ISBN":"1680-7316","ISSN":"16807324","abstract":"Open biomass burning is an important source of air pollution in China and globally. Joint observations of air pollution were conducted in five cities (Shanghai, Hangzhou, Ningbo, Suzhou and Nanjing) of the Yangtze River delta, and a heavy haze episode with visibility 2.9-9.8 km was observed from 28 May to 6 June 2011. The contribution of biomass burning was quantified using both ambient monitoring data and the WRF/CMAQ (Weather Research and Forecasting (WRF) and Community Multiscale Air Quality (CMAQ)) model simulation. It was found that the average and maximum daily PM2.5 concentrations during the episode were 82 and 144 μgm-3, respectively. Weather pattern analysis indicated that stagnation enhanced the accumulation of air pollutants, while the following precipitation event scavenged the pollution. Mixing depth during the stagnant period was 240-399 m. Estimation based on observation data and CMAQ model simulation indicated that biomass open burning contributed 37% of PM 2.5, 70% of organic carbon and 61% of elemental carbon. Satellite-detected fire spots, back-trajectory analysis and air quality model simulation were integrated to identify the locations where the biomass was burned and the pollutants transport. The results suggested that the impact of biomass open burning is regional, due to the substantial inter-province transport of air pollutants. PM2.5 exposure level could be reduced 47% for the YRD region if complete biomass burning is forbidden and significant health benefit is expected. These findings could improve the understanding of heavy haze pollution, and suggest the need to ban open biomass burning during post-harvest seasons. © Author(s) 2014. CC Attribution 3.0 License.","author":[{"dropping-particle":"","family":"Cheng","given":"Z.","non-dropping-particle":"","parse-names":false,"suffix":""},{"dropping-particle":"","family":"Wang","given":"S.","non-dropping-particle":"","parse-names":false,"suffix":""},{"dropping-particle":"","family":"Fu","given":"X.","non-dropping-particle":"","parse-names":false,"suffix":""},{"dropping-particle":"","family":"Watson","given":"J. G.","non-dropping-particle":"","parse-names":false,"suffix":""},{"dropping-particle":"","family":"Jiang","given":"J.","non-dropping-particle":"","parse-names":false,"suffix":""},{"dropping-particle":"","family":"Fu","given":"Q.","non-dropping-particle":"","parse-names":false,"suffix":""},{"dropping-particle":"","family":"Chen","given":"C.","non-dropping-particle":"","parse-names":false,"suffix":""},{"dropping-particle":"","family":"Xu","given":"B.","non-dropping-particle":"","parse-names":false,"suffix":""},{"dropping-particle":"","family":"Yu","given":"J.","non-dropping-particle":"","parse-names":false,"suffix":""},{"dropping-particle":"","family":"Chow","given":"J. C.","non-dropping-particle":"","parse-names":false,"suffix":""},{"dropping-particle":"","family":"Hao","given":"J.","non-dropping-particle":"","parse-names":false,"suffix":""}],"container-title":"Atmospheric Chemistry and Physics","id":"ITEM-1","issue":"9","issued":{"date-parts":[["2014"]]},"page":"4573-4585","title":"Impact of biomass burning on haze pollution in the Yangtze River delta, China: A case study in summer 2011","type":"article-journal","volume":"14"},"uris":["http://www.mendeley.com/documents/?uuid=461fde93-02a5-4182-886b-18b60377346b"]},{"id":"ITEM-2","itemData":{"DOI":"10.5194/acpd-15-1-2015","ISSN":"1680-7375","abstract":"Among the atmospheric emission sources, wildfires are episodic events characterized by large spatial and temporal variability. Therefore, accurate information on fire gaseous and aerosol emissions for specific regions and seasons is critical for air quality forecasts. The Spinning Enhanced Visible and Infrared Imager (SEVIRI) in geostationary orbit provides fire observations over Africa and the Mediterranean with a unique temporal resolution of 15 min. It thus resolves the complete fire life cycle and captures the fires' peak intensities, which is not possible in MODIS-based fire emission inventories like GFAS. We evaluate two different operational Fire Radiative Power (FRP) products derived from SEVIRI, by studying the case of a large forest fire in Antalya, Turkey, in July–August 2008. The EUMETSAT LSA SAF product has higher FRP values during the fire episode than the WF_ABBA product. It is also in better agreement with the co-located, gridded MODIS FRP. Both products miss small fires that frequently occur in the region and are detected by MODIS. Emissions are derived from the FRP products. They are used along-side GFAS emissions in smoke plume simulations with WRF and the Community Multiscale Air Quality model (CMAQ). Comparisons with MODIS AOT and IASI CO and NH3 observations show that including the diurnal variability of fire emissions improves the spatial distribution and peak concentrations of the simulated smoke plumes associated to the large fire. They also show a large discrepancy between the currently available operational FRP products, with the LSA SAF one being the most appropriate.","author":[{"dropping-particle":"","family":"Baldassarre","given":"G","non-dropping-particle":"","parse-names":false,"suffix":""},{"dropping-particle":"","family":"Pozzoli","given":"L","non-dropping-particle":"","parse-names":false,"suffix":""},{"dropping-particle":"","family":"Schmidt","given":"Christopher C.","non-dropping-particle":"","parse-names":false,"suffix":""},{"dropping-particle":"","family":"Unal","given":"A","non-dropping-particle":"","parse-names":false,"suffix":""},{"dropping-particle":"","family":"Kindap","given":"T","non-dropping-particle":"","parse-names":false,"suffix":""},{"dropping-particle":"","family":"Menzel","given":"W. Paul","non-dropping-particle":"","parse-names":false,"suffix":""},{"dropping-particle":"","family":"Whitburn","given":"S","non-dropping-particle":"","parse-names":false,"suffix":""},{"dropping-particle":"","family":"Coheur","given":"P. F.","non-dropping-particle":"","parse-names":false,"suffix":""},{"dropping-particle":"","family":"Kavgaci","given":"A.","non-dropping-particle":"","parse-names":false,"suffix":""},{"dropping-particle":"","family":"Kaiser","given":"J. W.","non-dropping-particle":"","parse-names":false,"suffix":""}],"container-title":"Atmospheric Chemistry and Physics","id":"ITEM-2","issued":{"date-parts":[["2015"]]},"page":"8539-8558","title":"Using SEVIRI fire observations to drive smoke plumes in the CMAQ air quality model: the case of Antalya in 2008","type":"article-journal","volume":"15"},"uris":["http://www.mendeley.com/documents/?uuid=10e5ec6d-ed20-46af-9974-b75fbd9868ae"]},{"id":"ITEM-3","itemData":{"DOI":"10.5194/acp-16-10333-2016","ISSN":"16807324","abstract":"China has been experiencing severe air pollution in recent decades. Although an ambient air quality monitoring network for criteria pollutants has been constructed in over 100 cities since 2013 in China, the temporal and spatial characteristics of some important pollutants, such as particulate matter (PM) components, remain unknown, limiting further studies investigating potential air pollution control strategies to improve air quality and associating human health outcomes with air pollution exposure. In this study, a yearlong (2013) air quality simulation using the Weather Research and Forecasting (WRF) model and the Community Multi-scale Air Quality (CMAQ) model was conducted to provide detailed temporal and spatial information of ozone (O3), total PM2.5, and chemical components. Multi-resolution Emission Inventory for China (MEIC) was used for anthropogenic emissions and observation data obtained from the national air quality monitoring network were collected to validate model performance. The model successfully reproduces the O3 and PM2.5 concentrations at most cities for most months, with model performance statistics meeting the performance criteria. However, overprediction of O3 generally occurs at low concentration range while underprediction of PM2.5 happens at low concentration range in summer. Spatially, the model has better performance in southern China than in northern China, central China, and Sichuan Basin. Strong seasonal variations of PM2.5 exist and wind speed and direction play important roles in high PM2.5 events. Secondary components have more boarder distribution than primary components. Sulfate (SO42ĝ'), nitrate (NO3ĝ'), ammonium (NH4+), and primary organic aerosol (POA) are the most important PM2.5 components. All components have the highest concentrations in winter except secondary organic aerosol (SOA). This study proves the ability of the CMAQ model to reproduce severe air pollution in China, identifies the directions where improvements are needed, and provides information for human exposure to multiple pollutants for assessing health effects.","author":[{"dropping-particle":"","family":"Hu","given":"Jianlin","non-dropping-particle":"","parse-names":false,"suffix":""},{"dropping-particle":"","family":"Chen","given":"Jianjun","non-dropping-particle":"","parse-names":false,"suffix":""},{"dropping-particle":"","family":"Ying","given":"Qi","non-dropping-particle":"","parse-names":false,"suffix":""},{"dropping-particle":"","family":"Zhang","given":"Hongliang","non-dropping-particle":"","parse-names":false,"suffix":""}],"container-title":"Atmospheric Chemistry and Physics","id":"ITEM-3","issue":"16","issued":{"date-parts":[["2016"]]},"page":"10333-10350","title":"One-year simulation of ozone and particulate matter in China using WRF/CMAQ modeling system","type":"article-journal","volume":"16"},"uris":["http://www.mendeley.com/documents/?uuid=fbab9935-5220-414d-ae6a-07246cb40e7d"]},{"id":"ITEM-4","itemData":{"DOI":"10.1016/j.cam.2015.01.032","ISSN":"03770427","abstract":"The air quality modeling system WRF-CMAQ was applied to the European domain for the year 2010 in the frame of the Air Quality Model Evaluation International Initiative (AQMEII), Phase 2. The model system was set up for a domain of 5000×5000 km&lt;sup&gt;2&lt;/sup&gt; size with horizontal resolution of 25km. The emissions at European level were available through AQMEII and further processed in a way to feed the chemistry transport model CMAQ. The meso-meteorological model WRF was driven by NCEP GFS data with 1°×1°resolution. The chemical boundary conditions were extracted from MACC global simulation data. Model performance was investigated by means of AQMEII-2 web based evaluation platform and the monitoring data gathered for this activity. A preliminary model evaluation for ozone, nitrogen dioxide and particulate matter was conducted. The statistical analysis was based on comparison between simulated and observed concentrations at different type of surface stations in the EU wide domain (rural, urban, suburban), as well as for selected four cities. Model performance was characterized by overestimation for ozone and underestimation for the other pollutants. The relative statistical indicators were discussed also in view of recently published performance criteria.","author":[{"dropping-particle":"","family":"Syrakov","given":"Dimiter","non-dropping-particle":"","parse-names":false,"suffix":""},{"dropping-particle":"","family":"Prodanova","given":"Maria","non-dropping-particle":"","parse-names":false,"suffix":""},{"dropping-particle":"","family":"Georgieva","given":"Emilia","non-dropping-particle":"","parse-names":false,"suffix":""},{"dropping-particle":"","family":"Etropolska","given":"Iglika","non-dropping-particle":"","parse-names":false,"suffix":""},{"dropping-particle":"","family":"Slavov","given":"Kiril","non-dropping-particle":"","parse-names":false,"suffix":""}],"container-title":"Journal of Computational and Applied Mathematics","id":"ITEM-4","issued":{"date-parts":[["2016"]]},"page":"232-245","publisher":"Elsevier B.V.","title":"Simulation of European air quality by WRF-CMAQ models using AQMEII-2 infrastructure","type":"article-journal","volume":"293"},"uris":["http://www.mendeley.com/documents/?uuid=8a3aa069-d28e-4482-a370-dc7028384795"]},{"id":"ITEM-5","itemData":{"DOI":"10.1016/j.apr.2017.03.004","ISSN":"13091042","abstract":"Biomass burning is a major source of particulate matter pollution in Upper Southeast Asia (U-SEA), and accurate fire emissions estimates are of great importance in predicting air quality. In this work, we assess two global fire emission inventories, the Fire INventory from NCAR (FINN) and the Global Fire Assimilation System (GFAS), using the WRF-CMAQ modeling system to simulate aerosol in U-SEA. Simulated particulate matter is compared to observational data from satellites and ground measurements. This study investigates a biomass burning episode that occurred in March 2012. Both emission inventories show similar temporal and spatial variations in PM; however, the quantities of total PM10 emissions differ greatly between FINN and GFAS, with an approximate fivefold ratio of FINN/GFAS. In the source region, simulated PM10 using FINN (PM10FINN) is greatly overestimated, whereas simulated PM10 using GFAS (PM10GFAS) is considerably underestimated. The monthly PM10 averages of PM10FINN, PM10GFASand observed PM10 in Northern Thailand are 312, 79 and 143 μg/m3, respectively. This study found considerable uncertainties in both FINN and GFAS emission inventories in U-SEA, and these uncertainties were analyzed in this paper. Fire emission estimations require improved specific calculation parameters (i.e. burned area and fuel loading factor for FINN, conversion factor to estimate dry matter burned from fire radiative power for GFAS, emission factors and plume height) to accurately estimate biomass burning emissions for the U-SEA region.","author":[{"dropping-particle":"","family":"Vongruang","given":"Patipat","non-dropping-particle":"","parse-names":false,"suffix":""},{"dropping-particle":"","family":"Wongwises","given":"Prungchan","non-dropping-particle":"","parse-names":false,"suffix":""},{"dropping-particle":"","family":"Pimonsree","given":"Sittichai","non-dropping-particle":"","parse-names":false,"suffix":""}],"container-title":"Atmospheric Pollution Research","id":"ITEM-5","issue":"5","issued":{"date-parts":[["2017"]]},"page":"921-929","publisher":"Elsevier Ltd","title":"Assessment of fire emission inventories for simulating particulate matter in Upper Southeast Asia using WRF-CMAQ","type":"article-journal","volume":"8"},"uris":["http://www.mendeley.com/documents/?uuid=c1eb9c8b-f4a9-48f9-b97f-39212b0f57c0"]},{"id":"ITEM-6","itemData":{"DOI":"10.1016/j.atmosenv.2018.08.020","ISSN":"18732844","abstract":"Wildland fires are a major source of fine particulate matter (PM2.5), one of the most harmful ambient pollutants for human health globally. To represent the influence of wildland fire emissions on atmospheric composition, regional and global chemical transport models rely on emission inventories developed from estimates of burned area (i.e. fire size and location). While different methods of estimating annual burned area agree reasonably well in the western U.S. (within 20–30% for most years during 2002–2014), estimates for the southern U.S. can vary by more than a factor of five. These differences in burned area lead to significant variability in the spatial and temporal allocation of emissions across fire emission inventory platforms. In this work, we implement wildland fire emission estimates for 2011 from three different products - the USEPA National Emission Inventory (NEI), the Fire Inventory of NCAR (FINN), and the Global Fire Emission Database (GFED4s) - into the Community Multiscale Air Quality (CMAQ) model to quantify and characterize differences in simulated PM and ozone concentrations across the contiguous U.S. (CONUS) due to the fire emission inventory used. The NEI is developed specifically for the U.S., while both FINN and GFED4s are available globally. We find that NEI emissions lead to the largest increases in modeled annual average PM2.5 (0.85 μg m−3) and April–September maximum daily 8-h ozone (0.28 ppb) nationally compared to a “no fire” baseline, followed by FINN (0.33 μg m−3 and 0.22 ppb) and GFED4s (0.12 μg m−3 and 0.17 ppb). Annual mean enhancements in wildland fire pollution are highest in the southern U.S. across all three inventories (over 4 μg m−3 and 2 ppb in some areas), but show considerable spatial variability within these regions. We also examine the representation of five individual fire events during 2011 and find that of the two global inventories, FINN reproduces more of the acute changes in pollutant concentrations modeled with NEI and shown in surface observations during each of the episodes investigated compared to GFED4s. Understanding the sensitivity of modeling fire-related PM2.5 and ozone in the U.S. to burned area estimation approaches will inform future efforts to assess the implications of present and future fire activity for air quality and human health at national and global scales.","author":[{"dropping-particle":"","family":"Koplitz","given":"Shannon N.","non-dropping-particle":"","parse-names":false,"suffix":""},{"dropping-particle":"","family":"Nolte","given":"Christopher G.","non-dropping-particle":"","parse-names":false,"suffix":""},{"dropping-particle":"","family":"Pouliot","given":"G.","non-dropping-particle":"","parse-names":false,"suffix":""},{"dropping-particle":"","family":"Vukovich","given":"Jeffrey M.","non-dropping-particle":"","parse-names":false,"suffix":""},{"dropping-particle":"","family":"Beidler","given":"James","non-dropping-particle":"","parse-names":false,"suffix":""}],"container-title":"Atmospheric Environment","id":"ITEM-6","issued":{"date-parts":[["2018","10","1"]]},"page":"328-339","publisher":"Elsevier Ltd","title":"Influence of uncertainties in burned area estimates on modeled wildland fire PM2.5 and ozone pollution in the contiguous U.S.","type":"article-journal","volume":"191"},"uris":["http://www.mendeley.com/documents/?uuid=2b7759eb-4452-3e4b-acbb-684a78e2a520"]},{"id":"ITEM-7","itemData":{"DOI":"10.3390/atmos10100618","ISSN":"20734433","abstract":"High levels of atmospheric concentration of PM2.5 (particulate matters less than 2.5 μm in size) are one of the most urgent societal issues over the East Asian countries. Air quality models have been used as an essential tool to predict spatial and temporal distribution of the PM2.5 and to support relevant policy making. This study aims to investigate the performance of high-fidelity air quality models in simulating surface PM2.5 chemical composition over the East Asia region in terms of a prediction consistency, which is a prerequisite for accurate air quality forecasts and reliable policy decision. The WRF-Chem (Weather Research and Forecasting-Chemistry) and WRF/CMAQ (Weather Research and Forecasting/Community Multiscale Air Quality modeling system) models were selected and uniquely configured for a one-month simulation by controlling surface emissions and meteorological processes (model options) to investigate the prediction consistency focusing the analyses on the effects of meteorological and chemical processes. The results showed that the surface PM2.5 chemical components simulated by both the models had significant inconsistencies over East Asia ranging fractional differences of 53% ± 30% despite the differences in emissions and meteorological fields were minimal. The models' large inconsistencies in the surface PM2.5 concentration were attributed to the significant differences in each model's chemical responses to the meteorological variables, which were identified from the multiple linear regression analyses. Our findings suggest that the significant models' prediction inconsistencies should be considered with a great caution in the PM2.5 forecasts and policy support over the East Asian region.","author":[{"dropping-particle":"","family":"Choi","given":"Min Woo","non-dropping-particle":"","parse-names":false,"suffix":""},{"dropping-particle":"","family":"Lee","given":"Jae Hyeong","non-dropping-particle":"","parse-names":false,"suffix":""},{"dropping-particle":"","family":"Woo","given":"Ju Wan","non-dropping-particle":"","parse-names":false,"suffix":""},{"dropping-particle":"","family":"Kim","given":"Cheol Hee","non-dropping-particle":"","parse-names":false,"suffix":""},{"dropping-particle":"","family":"Lee","given":"Sang Hyun","non-dropping-particle":"","parse-names":false,"suffix":""}],"container-title":"Atmosphere","id":"ITEM-7","issue":"10","issued":{"date-parts":[["2019"]]},"title":"Comparison of PM2.5 chemical components over East Asia simulated by the WRF-Chem and WRF/CMAQ models: On the models' prediction inconsistency","type":"article-journal","volume":"10"},"uris":["http://www.mendeley.com/documents/?uuid=c241b9fc-8cd2-435c-a765-6683d18b4c6a"]}],"mendeley":{"formattedCitation":"(Baldassarre et al., 2015; Cheng et al., 2014; Choi et al., 2019; Hu et al., 2016; Koplitz et al., 2018; Syrakov et al., 2016; Vongruang et al., 2017)","manualFormatting":"(Cheng et al., 2014; Baldassarre et al., 2015; Hu et al., 2016; Vongruang et al., 2017; Koplitz et al., 2018; Choi et al., 2019)","plainTextFormattedCitation":"(Baldassarre et al., 2015; Cheng et al., 2014; Choi et al., 2019; Hu et al., 2016; Koplitz et al., 2018; Syrakov et al., 2016; Vongruang et al., 2017)","previouslyFormattedCitation":"(Cheng et al., 2014; Baldassarre et al., 2015; Hu et al., 2016; Syrakov et al., 2016; Vongruang et al., 2017; Koplitz et al., 2018; Choi et al., 2019)"},"properties":{"noteIndex":0},"schema":"https://github.com/citation-style-language/schema/raw/master/csl-citation.json"}</w:instrText>
      </w:r>
      <w:r w:rsidRPr="0006648B">
        <w:rPr>
          <w:shd w:val="clear" w:color="auto" w:fill="FFFFFF"/>
        </w:rPr>
        <w:fldChar w:fldCharType="separate"/>
      </w:r>
      <w:r w:rsidRPr="0006648B">
        <w:rPr>
          <w:noProof/>
          <w:shd w:val="clear" w:color="auto" w:fill="FFFFFF"/>
        </w:rPr>
        <w:t>(Cheng et al., 2014; Baldassarre et al., 2015; Hu et al., 2016; Vongruang et al., 2017; Koplitz et al., 2018; Choi et al., 2019)</w:t>
      </w:r>
      <w:r w:rsidRPr="0006648B">
        <w:rPr>
          <w:shd w:val="clear" w:color="auto" w:fill="FFFFFF"/>
        </w:rPr>
        <w:fldChar w:fldCharType="end"/>
      </w:r>
      <w:r w:rsidRPr="0006648B">
        <w:rPr>
          <w:shd w:val="clear" w:color="auto" w:fill="FFFFFF"/>
          <w:lang w:val="sv-SE"/>
        </w:rPr>
        <w:t>.</w:t>
      </w:r>
    </w:p>
    <w:p w14:paraId="7968AD57" w14:textId="77777777" w:rsidR="00F814B9" w:rsidRPr="0006648B" w:rsidRDefault="00F814B9" w:rsidP="00F814B9">
      <w:pPr>
        <w:rPr>
          <w:shd w:val="clear" w:color="auto" w:fill="FFFFFF"/>
          <w:lang w:val="sv-SE"/>
        </w:rPr>
      </w:pPr>
    </w:p>
    <w:p w14:paraId="3FCEE4C2" w14:textId="634A7362" w:rsidR="00F814B9" w:rsidRDefault="00F814B9" w:rsidP="00F814B9">
      <w:r w:rsidRPr="0006648B">
        <w:rPr>
          <w:shd w:val="clear" w:color="auto" w:fill="FFFFFF"/>
          <w:lang w:val="sv-SE"/>
        </w:rPr>
        <w:t>Model runs</w:t>
      </w:r>
      <w:r w:rsidRPr="0006648B">
        <w:rPr>
          <w:shd w:val="clear" w:color="auto" w:fill="FFFFFF"/>
        </w:rPr>
        <w:t xml:space="preserve"> were conducted over the ~ 3000 km</w:t>
      </w:r>
      <w:r w:rsidRPr="0006648B">
        <w:rPr>
          <w:shd w:val="clear" w:color="auto" w:fill="FFFFFF"/>
          <w:vertAlign w:val="superscript"/>
        </w:rPr>
        <w:t>2</w:t>
      </w:r>
      <w:r w:rsidRPr="0006648B">
        <w:rPr>
          <w:shd w:val="clear" w:color="auto" w:fill="FFFFFF"/>
        </w:rPr>
        <w:t xml:space="preserve"> region of SHAF shown in </w:t>
      </w:r>
      <w:r w:rsidRPr="0006648B">
        <w:rPr>
          <w:shd w:val="clear" w:color="auto" w:fill="FFFFFF"/>
        </w:rPr>
        <w:fldChar w:fldCharType="begin"/>
      </w:r>
      <w:r w:rsidRPr="0006648B">
        <w:rPr>
          <w:shd w:val="clear" w:color="auto" w:fill="FFFFFF"/>
        </w:rPr>
        <w:instrText xml:space="preserve"> REF _Ref78209884 \h  \* MERGEFORMAT </w:instrText>
      </w:r>
      <w:r w:rsidRPr="0006648B">
        <w:rPr>
          <w:shd w:val="clear" w:color="auto" w:fill="FFFFFF"/>
        </w:rPr>
      </w:r>
      <w:r w:rsidRPr="0006648B">
        <w:rPr>
          <w:shd w:val="clear" w:color="auto" w:fill="FFFFFF"/>
        </w:rPr>
        <w:fldChar w:fldCharType="separate"/>
      </w:r>
      <w:r w:rsidR="00C464B8" w:rsidRPr="0006648B">
        <w:t xml:space="preserve">Figure </w:t>
      </w:r>
      <w:r w:rsidR="00C464B8">
        <w:rPr>
          <w:noProof/>
        </w:rPr>
        <w:t>8</w:t>
      </w:r>
      <w:r w:rsidRPr="0006648B">
        <w:rPr>
          <w:shd w:val="clear" w:color="auto" w:fill="FFFFFF"/>
        </w:rPr>
        <w:fldChar w:fldCharType="end"/>
      </w:r>
      <w:r w:rsidRPr="0006648B">
        <w:rPr>
          <w:shd w:val="clear" w:color="auto" w:fill="FFFFFF"/>
        </w:rPr>
        <w:t>a. Further regions of interest (ROIs) were used in comparisons between the WRF-CMAQ output and satellite CO observations. The WRF-CMAQ domain had a spatial resolution of 9 km, with 35 vertical model layers over a 347</w:t>
      </w:r>
      <w:r w:rsidR="004821CD">
        <w:rPr>
          <w:shd w:val="clear" w:color="auto" w:fill="FFFFFF"/>
        </w:rPr>
        <w:t xml:space="preserve"> </w:t>
      </w:r>
      <w:r w:rsidRPr="0006648B">
        <w:rPr>
          <w:shd w:val="clear" w:color="auto" w:fill="FFFFFF"/>
        </w:rPr>
        <w:t>×</w:t>
      </w:r>
      <w:r w:rsidR="004821CD">
        <w:rPr>
          <w:shd w:val="clear" w:color="auto" w:fill="FFFFFF"/>
        </w:rPr>
        <w:t xml:space="preserve"> </w:t>
      </w:r>
      <w:r w:rsidRPr="0006648B">
        <w:rPr>
          <w:shd w:val="clear" w:color="auto" w:fill="FFFFFF"/>
        </w:rPr>
        <w:t>319 grid. Model runs were conducted for the period 15</w:t>
      </w:r>
      <w:r w:rsidRPr="0006648B">
        <w:rPr>
          <w:shd w:val="clear" w:color="auto" w:fill="FFFFFF"/>
          <w:vertAlign w:val="superscript"/>
        </w:rPr>
        <w:t>th</w:t>
      </w:r>
      <w:r w:rsidRPr="0006648B">
        <w:rPr>
          <w:shd w:val="clear" w:color="auto" w:fill="FFFFFF"/>
        </w:rPr>
        <w:t xml:space="preserve"> June to 29</w:t>
      </w:r>
      <w:r w:rsidRPr="0006648B">
        <w:rPr>
          <w:shd w:val="clear" w:color="auto" w:fill="FFFFFF"/>
          <w:vertAlign w:val="superscript"/>
        </w:rPr>
        <w:t>th</w:t>
      </w:r>
      <w:r w:rsidRPr="0006648B">
        <w:rPr>
          <w:shd w:val="clear" w:color="auto" w:fill="FFFFFF"/>
        </w:rPr>
        <w:t xml:space="preserve"> August 2019 and were carried out in two separate simulations each initialised and fed with initial and boundary conditions from a global meteorological (FNL; </w:t>
      </w:r>
      <w:hyperlink r:id="rId26" w:history="1">
        <w:r w:rsidRPr="0006648B">
          <w:rPr>
            <w:rStyle w:val="Hyperlink"/>
            <w:shd w:val="clear" w:color="auto" w:fill="FFFFFF"/>
          </w:rPr>
          <w:t>https://rda.ucar.edu/datasets/ds083.2/</w:t>
        </w:r>
      </w:hyperlink>
      <w:r w:rsidRPr="0006648B">
        <w:rPr>
          <w:shd w:val="clear" w:color="auto" w:fill="FFFFFF"/>
        </w:rPr>
        <w:t xml:space="preserve">) and chemistry (WACCM; </w:t>
      </w:r>
      <w:hyperlink r:id="rId27" w:history="1">
        <w:r w:rsidRPr="0006648B">
          <w:rPr>
            <w:rStyle w:val="Hyperlink"/>
            <w:shd w:val="clear" w:color="auto" w:fill="FFFFFF"/>
          </w:rPr>
          <w:t>https://www2.acom.ucar.edu/gcm/waccm</w:t>
        </w:r>
      </w:hyperlink>
      <w:r w:rsidRPr="0006648B">
        <w:rPr>
          <w:shd w:val="clear" w:color="auto" w:fill="FFFFFF"/>
        </w:rPr>
        <w:t>) model. The first half of June was excluded due to a change in the version of the global metrological model used as input. The second simulation was started from 29</w:t>
      </w:r>
      <w:r w:rsidRPr="0006648B">
        <w:rPr>
          <w:shd w:val="clear" w:color="auto" w:fill="FFFFFF"/>
          <w:vertAlign w:val="superscript"/>
        </w:rPr>
        <w:t>th</w:t>
      </w:r>
      <w:r w:rsidRPr="0006648B">
        <w:rPr>
          <w:shd w:val="clear" w:color="auto" w:fill="FFFFFF"/>
        </w:rPr>
        <w:t xml:space="preserve"> July 2019 and both simulations featured a 24-hour spin-up time. The model configuration and set of physical schemes used in WRF were selected based on previous AQ simulations over SHAF using the WRF-Chem model </w:t>
      </w:r>
      <w:r w:rsidRPr="0006648B">
        <w:rPr>
          <w:shd w:val="clear" w:color="auto" w:fill="FFFFFF"/>
        </w:rPr>
        <w:fldChar w:fldCharType="begin" w:fldLock="1"/>
      </w:r>
      <w:r w:rsidR="00802648">
        <w:rPr>
          <w:shd w:val="clear" w:color="auto" w:fill="FFFFFF"/>
        </w:rPr>
        <w:instrText>ADDIN CSL_CITATION {"citationItems":[{"id":"ITEM-1","itemData":{"DOI":"10.1002/2013JD020644","ISBN":"2169-8996","ISSN":"21698996","abstract":"The transport and vertical distribution of smoke and dust aerosols over the northern sub-Saharan African region are simulated in the Weather Research and Forecasting model with Chemistry (WRF-Chem), which uses hourly dynamic smoke emissions from the Fire Locating and Modeling of Burning Emissions database derived from the Moderate Resolution Imaging Spectroradiometer (MODIS) fire products. Model performance for February 2008 is evaluated using MODIS true color images, aerosol optical depth (AOD) measurements from the Aerosol Robotic Network, MODIS AOD retrievals, and the Cloud-Aerosol Lidar data with Orthogonal Polarization (CALIOP) atmospheric backscattering and extinction products. Specification of smoke injection height of 650 m in WRF-Chem yields aerosol vertical profiles that are most consistent with CALIOP observations of aerosol layer height. Between the equator and 10°N, Saharan dust is often mixed with smoke near the surface, and their transport patterns manifest the interplay of trade winds, subtropical highs, precipitation associated with the Intertropical Convergence Zone, and the high mountains located near the Great Rift Valley region. At the 700 hPa level and above, smoke layers spread farther to the north and south and are often above the dust layers over the Sahel region. In some cases, transported smoke can also be mixed with dust over the Saharan region. Statistically, 5% of the CALIOP valid measurements in February 2007–2011 show aerosol layers either above or between the clouds, reinforcing the importance of the aerosol vertical distribution for quantifying aerosol impact on climate in the Sahel region.","author":[{"dropping-particle":"","family":"Yang","given":"Zhifeng","non-dropping-particle":"","parse-names":false,"suffix":""},{"dropping-particle":"","family":"Wang","given":"Jun","non-dropping-particle":"","parse-names":false,"suffix":""},{"dropping-particle":"","family":"Ichoku","given":"C.","non-dropping-particle":"","parse-names":false,"suffix":""},{"dropping-particle":"","family":"Hyer","given":"Edward J.","non-dropping-particle":"","parse-names":false,"suffix":""},{"dropping-particle":"","family":"Zeng","given":"Jing","non-dropping-particle":"","parse-names":false,"suffix":""}],"container-title":"Journal of Geophysical Research Atmospheres","id":"ITEM-1","issue":"21","issued":{"date-parts":[["2013"]]},"page":"12139-12157","title":"Mesoscale modeling and satellite observation of transport and mixing of smoke and dust particles over northern sub-Saharan African region","type":"article-journal","volume":"118"},"uris":["http://www.mendeley.com/documents/?uuid=af1c8262-1561-4576-b5af-a3f267776aad"]},{"id":"ITEM-2","itemData":{"DOI":"10.1088/1748-9326/9/7/075002","ISBN":"1748-9326","ISSN":"17489326","abstract":"An ensemble approach is used to examine the sensitivity of smoke loading and smoke direct radiative effect in the atmosphere to uncertainties in smoke emission estimates. Seven different fire emission inventories are applied independently to WRF-Chem model (v3.5) with the same model configuration (excluding dust and other emission sources) over the northern sub-Saharan African (NSSA) biomass-burning region. Results for November and February 2010 are analyzed, respectively representing the start and end of the biomass burning season in the study region. For February 2010, estimates of total smoke emission vary by a factor of 12, but only differences by factors of 7 or less are found in the simulated regional (15°W–42°E, 13°S–17°N) and monthly averages of column PM2.5 loading, surface PM2.5 concentration, aerosol optical depth (AOD), smoke radiative forcing at the top-of-atmosphere and at the surface, and air temperature at 2 m and at 700 hPa. The smaller differences in these simulated variables may reflect the atmospheric diffusion and deposition effects to dampen the large difference in smoke emissions that are highly concentrated in areas much smaller than the regional domain of the study. Indeed, at the local scale, large differences (up to a factor of 33) persist in simulated smoke-related variables and radiative effects including semi-direct effect. Similar results are also found for November 2010, despite differences in meteorology and fire activity. Hence, biomass burning emission uncertainties have a large influence on the reliability of model simulations of atmospheric aerosol loading, transport, and radiative impacts, and this influence is largest at local and hourly-to-daily scales. Accurate quantification of smoke effects on regional climate and air quality requires further reduction of emission uncertainties, particularly for regions of high fire concentrations such as NSSA.","author":[{"dropping-particle":"","family":"Zhang","given":"Feng","non-dropping-particle":"","parse-names":false,"suffix":""},{"dropping-particle":"","family":"Wang","given":"Jun","non-dropping-particle":"","parse-names":false,"suffix":""},{"dropping-particle":"","family":"Ichoku","given":"C.","non-dropping-particle":"","parse-names":false,"suffix":""},{"dropping-particle":"","family":"Hyer","given":"Edward J.","non-dropping-particle":"","parse-names":false,"suffix":""},{"dropping-particle":"","family":"Yang","given":"Zhifeng","non-dropping-particle":"","parse-names":false,"suffix":""},{"dropping-particle":"","family":"Ge","given":"Cui","non-dropping-particle":"","parse-names":false,"suffix":""},{"dropping-particle":"","family":"Su","given":"Shenjian","non-dropping-particle":"","parse-names":false,"suffix":""},{"dropping-particle":"","family":"Zhang","given":"Xiaoyang","non-dropping-particle":"","parse-names":false,"suffix":""},{"dropping-particle":"","family":"Kondragunta","given":"S.","non-dropping-particle":"","parse-names":false,"suffix":""},{"dropping-particle":"","family":"Kaiser","given":"J. W.","non-dropping-particle":"","parse-names":false,"suffix":""},{"dropping-particle":"","family":"Wiedinmyer","given":"C.","non-dropping-particle":"","parse-names":false,"suffix":""},{"dropping-particle":"","family":"Silva","given":"Arlindo","non-dropping-particle":"Da","parse-names":false,"suffix":""}],"container-title":"Environmental Research Letters","id":"ITEM-2","issue":"7","issued":{"date-parts":[["2014"]]},"publisher":"IOP Publishing","title":"Sensitivity of mesoscale modeling of smoke direct radiative effect to the emission inventory: A case study in northern sub-Saharan African region","type":"article-journal","volume":"9"},"uris":["http://www.mendeley.com/documents/?uuid=1514d13f-3c99-4dee-bff0-eec004226cdb"]},{"id":"ITEM-3","itemData":{"DOI":"10.5194/acp-15-8809-2015","ISSN":"16807324","abstract":"South Africa has one of the largest industrialized economies in Africa. Emissions of air pollutants are particularly high in the Johannesburg-Pretoria metropolitan area, the Mpumalanga Highveld and the Vaal Triangle, resulting in local air pollution. This study presents and evaluates a setup for conducting modeling experiments over southern Africa with the Weather Research and Forecasting model including chemistry and aerosols (WRF-Chem), and analyzes the contribution of anthropogenic emissions to the total black carbon (BC) concentrations from September to December 2010. &lt;br&gt;&lt;br&gt; The modeled BC concentrations are compared with measurements obtained at the Welgegund station situated ca. 100 km southwest of Johannesburg. An evaluation of WRF-Chem with observational data from ground-based measurement stations, radiosondes, and satellites shows that the meteorology is modeled mostly reasonably well, but precipitation amounts are widely overestimated and the onset of the wet season is modeled approximately 1 month too early in 2010. Modeled daily mean BC concentrations show a good temporal correlation with measurements, but the total BC concentration is underestimated in the model by up to 50%. &lt;br&gt;&lt;br&gt; Sensitivity studies with anthropogenic emissions of BC and co-emitted species turned off show that anthropogenic sources can contribute up to 100% to BC concentrations in the industrialized and urban areas, and anthropogenic BC and co-emitted species together up to 60% to PM&lt;sub&gt;1&lt;/sub&gt; levels. Particularly the co-emitted species contribute significantly to the aerosol optical depth (AOD). Furthermore, in areas of large scale biomass burning atmospheric heating rates are increased through absorption by BC up to about the 600 hPa level.","author":[{"dropping-particle":"","family":"Kuik","given":"F.","non-dropping-particle":"","parse-names":false,"suffix":""},{"dropping-particle":"","family":"Lauer","given":"A.","non-dropping-particle":"","parse-names":false,"suffix":""},{"dropping-particle":"","family":"Beukes","given":"J. P.","non-dropping-particle":"","parse-names":false,"suffix":""},{"dropping-particle":"","family":"Zyl","given":"P. G.","non-dropping-particle":"Van","parse-names":false,"suffix":""},{"dropping-particle":"","family":"Josipovic","given":"M.","non-dropping-particle":"","parse-names":false,"suffix":""},{"dropping-particle":"","family":"Vakkari","given":"V.","non-dropping-particle":"","parse-names":false,"suffix":""},{"dropping-particle":"","family":"Laakso","given":"L.","non-dropping-particle":"","parse-names":false,"suffix":""},{"dropping-particle":"","family":"Feig","given":"G. T.","non-dropping-particle":"","parse-names":false,"suffix":""}],"container-title":"Atmospheric Chemistry and Physics","id":"ITEM-3","issue":"15","issued":{"date-parts":[["2015"]]},"page":"8809-8830","title":"The anthropogenic contribution to atmospheric black carbon concentrations in southern Africa: A WRF-Chem modeling study","type":"article-journal","volume":"15"},"uris":["http://www.mendeley.com/documents/?uuid=d669c79d-649e-47e7-b80c-99f57f078cd9"]}],"mendeley":{"formattedCitation":"(Kuik et al., 2015; Yang et al., 2013; Zhang et al., 2014)","plainTextFormattedCitation":"(Kuik et al., 2015; Yang et al., 2013; Zhang et al., 2014)","previouslyFormattedCitation":"(Yang et al., 2013; Zhang et al., 2014; Kuik et al., 2015)"},"properties":{"noteIndex":0},"schema":"https://github.com/citation-style-language/schema/raw/master/csl-citation.json"}</w:instrText>
      </w:r>
      <w:r w:rsidRPr="0006648B">
        <w:rPr>
          <w:shd w:val="clear" w:color="auto" w:fill="FFFFFF"/>
        </w:rPr>
        <w:fldChar w:fldCharType="separate"/>
      </w:r>
      <w:r w:rsidR="00802648" w:rsidRPr="00802648">
        <w:rPr>
          <w:noProof/>
          <w:shd w:val="clear" w:color="auto" w:fill="FFFFFF"/>
        </w:rPr>
        <w:t>(Kuik et al., 2015; Yang et al., 2013; Zhang et al., 2014)</w:t>
      </w:r>
      <w:r w:rsidRPr="0006648B">
        <w:rPr>
          <w:shd w:val="clear" w:color="auto" w:fill="FFFFFF"/>
        </w:rPr>
        <w:fldChar w:fldCharType="end"/>
      </w:r>
      <w:r w:rsidRPr="0006648B">
        <w:rPr>
          <w:shd w:val="clear" w:color="auto" w:fill="FFFFFF"/>
        </w:rPr>
        <w:t xml:space="preserve">. </w:t>
      </w:r>
      <w:r w:rsidRPr="0006648B">
        <w:t xml:space="preserve">Details of the WRF-CMAQ configuration and setup are summarised in </w:t>
      </w:r>
      <w:r w:rsidRPr="0006648B">
        <w:fldChar w:fldCharType="begin"/>
      </w:r>
      <w:r w:rsidRPr="0006648B">
        <w:instrText xml:space="preserve"> REF _Ref90040424 \h </w:instrText>
      </w:r>
      <w:r>
        <w:instrText xml:space="preserve"> \* MERGEFORMAT </w:instrText>
      </w:r>
      <w:r w:rsidRPr="0006648B">
        <w:fldChar w:fldCharType="separate"/>
      </w:r>
      <w:r w:rsidR="00C464B8" w:rsidRPr="0006648B">
        <w:t>Appendix B</w:t>
      </w:r>
      <w:r w:rsidRPr="0006648B">
        <w:fldChar w:fldCharType="end"/>
      </w:r>
      <w:r w:rsidRPr="0006648B">
        <w:t>. Anthropogenic emissions were taken from the EDGAR-HTAPv2 inventory (</w:t>
      </w:r>
      <w:hyperlink r:id="rId28" w:history="1">
        <w:r w:rsidRPr="0006648B">
          <w:rPr>
            <w:rStyle w:val="Hyperlink"/>
          </w:rPr>
          <w:t>https://edgar.jrc.ec.europa.eu/dataset_htap_v2</w:t>
        </w:r>
      </w:hyperlink>
      <w:r w:rsidRPr="0006648B">
        <w:t>), whilst biogenic and dust emissions were generated inline by the model. Emission coefficients for all gas species used were calculated through the application of Equation 1 with CO as the reference species. These emission coefficients were then multiplied by hourly mean SEVIRI FRP to generate all the fire-emitted gas and particulate species emissions used as input in the model</w:t>
      </w:r>
      <w:r w:rsidRPr="0006648B">
        <w:rPr>
          <w:rStyle w:val="fontstyle01"/>
          <w:rFonts w:ascii="Times New Roman" w:hAnsi="Times New Roman"/>
          <w:sz w:val="24"/>
        </w:rPr>
        <w:t xml:space="preserve">. </w:t>
      </w:r>
      <w:r w:rsidRPr="0006648B">
        <w:t xml:space="preserve">Aerosol species emissions were generated through an analogues application of the updated FREM-TPM emission coefficients of Nguyen &amp; Wooster (2020) (see </w:t>
      </w:r>
      <w:r w:rsidRPr="0006648B">
        <w:fldChar w:fldCharType="begin"/>
      </w:r>
      <w:r w:rsidRPr="0006648B">
        <w:instrText xml:space="preserve"> REF _Ref90033105 \h </w:instrText>
      </w:r>
      <w:r>
        <w:instrText xml:space="preserve"> \* MERGEFORMAT </w:instrText>
      </w:r>
      <w:r w:rsidRPr="0006648B">
        <w:fldChar w:fldCharType="separate"/>
      </w:r>
      <w:r w:rsidR="00C464B8" w:rsidRPr="0006648B">
        <w:t>Appendix A</w:t>
      </w:r>
      <w:r w:rsidRPr="0006648B">
        <w:fldChar w:fldCharType="end"/>
      </w:r>
      <w:r w:rsidRPr="0006648B">
        <w:t xml:space="preserve">) </w:t>
      </w:r>
    </w:p>
    <w:p w14:paraId="0532878F" w14:textId="77777777" w:rsidR="00D939AC" w:rsidRPr="0006648B" w:rsidRDefault="00D939AC" w:rsidP="00F814B9">
      <w:pPr>
        <w:rPr>
          <w:rStyle w:val="fontstyle01"/>
          <w:rFonts w:ascii="Times New Roman" w:hAnsi="Times New Roman"/>
          <w:sz w:val="24"/>
        </w:rPr>
      </w:pPr>
    </w:p>
    <w:p w14:paraId="7F2AAD94" w14:textId="43D87056" w:rsidR="00F814B9" w:rsidRDefault="00F814B9" w:rsidP="00F814B9">
      <w:r w:rsidRPr="0006648B">
        <w:t>The modelled TCCO values (g.m</w:t>
      </w:r>
      <w:r w:rsidRPr="0006648B">
        <w:rPr>
          <w:vertAlign w:val="superscript"/>
        </w:rPr>
        <w:t>-2</w:t>
      </w:r>
      <w:r w:rsidRPr="0006648B">
        <w:t>) were compared</w:t>
      </w:r>
      <w:r w:rsidRPr="0006648B">
        <w:rPr>
          <w:rStyle w:val="fontstyle01"/>
          <w:rFonts w:ascii="Times New Roman" w:hAnsi="Times New Roman"/>
          <w:sz w:val="24"/>
        </w:rPr>
        <w:t xml:space="preserve"> </w:t>
      </w:r>
      <w:r w:rsidRPr="0006648B">
        <w:t xml:space="preserve">to Sentinel-5P TCCO observations from June to August 2019 – none of which were used in the </w:t>
      </w:r>
      <m:oMath>
        <m:sSubSup>
          <m:sSubSupPr>
            <m:ctrlPr>
              <w:rPr>
                <w:rFonts w:ascii="Cambria Math" w:hAnsi="Cambria Math"/>
                <w:i/>
              </w:rPr>
            </m:ctrlPr>
          </m:sSubSupPr>
          <m:e>
            <m:r>
              <w:rPr>
                <w:rFonts w:ascii="Cambria Math" w:hAnsi="Cambria Math"/>
              </w:rPr>
              <m:t>C</m:t>
            </m:r>
          </m:e>
          <m:sub>
            <m:r>
              <w:rPr>
                <w:rFonts w:ascii="Cambria Math" w:hAnsi="Cambria Math"/>
              </w:rPr>
              <m:t>e</m:t>
            </m:r>
          </m:sub>
          <m:sup>
            <m:r>
              <w:rPr>
                <w:rFonts w:ascii="Cambria Math" w:hAnsi="Cambria Math"/>
              </w:rPr>
              <m:t>CO</m:t>
            </m:r>
          </m:sup>
        </m:sSubSup>
      </m:oMath>
      <w:r w:rsidRPr="0006648B">
        <w:t xml:space="preserve"> derivation of Section</w:t>
      </w:r>
      <w:r w:rsidR="00ED4551">
        <w:t xml:space="preserve"> </w:t>
      </w:r>
      <w:r w:rsidR="00ED4551">
        <w:fldChar w:fldCharType="begin"/>
      </w:r>
      <w:r w:rsidR="00ED4551">
        <w:instrText xml:space="preserve"> REF _Ref90033857 \r \h </w:instrText>
      </w:r>
      <w:r w:rsidR="00ED4551">
        <w:fldChar w:fldCharType="separate"/>
      </w:r>
      <w:r w:rsidR="00C464B8">
        <w:t>2.3</w:t>
      </w:r>
      <w:r w:rsidR="00ED4551">
        <w:fldChar w:fldCharType="end"/>
      </w:r>
      <w:r w:rsidRPr="0006648B">
        <w:t xml:space="preserve">. Sentinel-5P acquisitions over the model domain occur daily between </w:t>
      </w:r>
      <w:r w:rsidRPr="0006648B">
        <w:sym w:font="Symbol" w:char="F07E"/>
      </w:r>
      <w:r w:rsidRPr="0006648B">
        <w:t xml:space="preserve"> 12:00 and 14:00 UTC, and the resulting TCCO retrievals were combined and compared with the mean CMAQ-derived TCCO from the same two-hour period. Both modelled and observed CO were mapped to a 0.1° grid and their degree of agreement quantified using the Pearson’s correlation coefficient (r) and the normalised mean bias function (NMBF) described by </w:t>
      </w:r>
      <w:r w:rsidRPr="0006648B">
        <w:fldChar w:fldCharType="begin" w:fldLock="1"/>
      </w:r>
      <w:r w:rsidRPr="0006648B">
        <w:instrText>ADDIN CSL_CITATION {"citationItems":[{"id":"ITEM-1","itemData":{"DOI":"10.1002/asl.125","ISSN":"1530-261X","abstract":"Unbiased symmetric metrics to quantify the relative bias and error between modeled and observed concentrations, based on the factor between measured and observed concentrations, are introduced and compared to conventionally employed metrics. Application to the evaluation of several data sets shows that the new metrics overcome concerns with the conventional metrics and provide useful measures of model performance.","author":[{"dropping-particle":"","family":"Yu","given":"Shaocai","non-dropping-particle":"","parse-names":false,"suffix":""},{"dropping-particle":"","family":"Eder","given":"Brian","non-dropping-particle":"","parse-names":false,"suffix":""},{"dropping-particle":"","family":"Dennis","given":"Robin","non-dropping-particle":"","parse-names":false,"suffix":""},{"dropping-particle":"","family":"Chu","given":"Shao-Hang","non-dropping-particle":"","parse-names":false,"suffix":""},{"dropping-particle":"","family":"Schwartz","given":"Stephen E.","non-dropping-particle":"","parse-names":false,"suffix":""}],"container-title":"Atmospheric Science Letters","id":"ITEM-1","issue":"1","issued":{"date-parts":[["2006"]]},"page":"26-34","title":"New unbiased symmetric metrics for evaluation of air quality models","type":"article-journal","volume":"7"},"uris":["http://www.mendeley.com/documents/?uuid=0fd5df15-ed11-44fc-8a16-0558b3bee02d"]}],"mendeley":{"formattedCitation":"(Yu et al., 2006)","plainTextFormattedCitation":"(Yu et al., 2006)","previouslyFormattedCitation":"(Yu et al., 2006)"},"properties":{"noteIndex":0},"schema":"https://github.com/citation-style-language/schema/raw/master/csl-citation.json"}</w:instrText>
      </w:r>
      <w:r w:rsidRPr="0006648B">
        <w:fldChar w:fldCharType="separate"/>
      </w:r>
      <w:r w:rsidRPr="0006648B">
        <w:rPr>
          <w:noProof/>
        </w:rPr>
        <w:t xml:space="preserve">(Yu et </w:t>
      </w:r>
      <w:r w:rsidRPr="0006648B">
        <w:rPr>
          <w:noProof/>
        </w:rPr>
        <w:lastRenderedPageBreak/>
        <w:t>al., 2006)</w:t>
      </w:r>
      <w:r w:rsidRPr="0006648B">
        <w:fldChar w:fldCharType="end"/>
      </w:r>
      <w:r w:rsidRPr="0006648B">
        <w:t xml:space="preserve">. The NMBF has been specifically developed for comparing modelled and observed air pollutant concentrations, and it reduces the inflation in bias that may be caused by low values of the observed quantities (see </w:t>
      </w:r>
      <w:r w:rsidRPr="0006648B">
        <w:fldChar w:fldCharType="begin" w:fldLock="1"/>
      </w:r>
      <w:r w:rsidRPr="0006648B">
        <w:instrText>ADDIN CSL_CITATION {"citationItems":[{"id":"ITEM-1","itemData":{"DOI":"10.1002/asl.125","ISSN":"1530-261X","abstract":"Unbiased symmetric metrics to quantify the relative bias and error between modeled and observed concentrations, based on the factor between measured and observed concentrations, are introduced and compared to conventionally employed metrics. Application to the evaluation of several data sets shows that the new metrics overcome concerns with the conventional metrics and provide useful measures of model performance.","author":[{"dropping-particle":"","family":"Yu","given":"Shaocai","non-dropping-particle":"","parse-names":false,"suffix":""},{"dropping-particle":"","family":"Eder","given":"Brian","non-dropping-particle":"","parse-names":false,"suffix":""},{"dropping-particle":"","family":"Dennis","given":"Robin","non-dropping-particle":"","parse-names":false,"suffix":""},{"dropping-particle":"","family":"Chu","given":"Shao-Hang","non-dropping-particle":"","parse-names":false,"suffix":""},{"dropping-particle":"","family":"Schwartz","given":"Stephen E.","non-dropping-particle":"","parse-names":false,"suffix":""}],"container-title":"Atmospheric Science Letters","id":"ITEM-1","issue":"1","issued":{"date-parts":[["2006"]]},"page":"26-34","title":"New unbiased symmetric metrics for evaluation of air quality models","type":"article-journal","volume":"7"},"uris":["http://www.mendeley.com/documents/?uuid=0fd5df15-ed11-44fc-8a16-0558b3bee02d"]}],"mendeley":{"formattedCitation":"(Yu et al., 2006)","manualFormatting":"Yu et al., 2006)","plainTextFormattedCitation":"(Yu et al., 2006)","previouslyFormattedCitation":"(Yu et al., 2006)"},"properties":{"noteIndex":0},"schema":"https://github.com/citation-style-language/schema/raw/master/csl-citation.json"}</w:instrText>
      </w:r>
      <w:r w:rsidRPr="0006648B">
        <w:fldChar w:fldCharType="separate"/>
      </w:r>
      <w:r w:rsidRPr="0006648B">
        <w:rPr>
          <w:noProof/>
        </w:rPr>
        <w:t>Yu et al., 2006)</w:t>
      </w:r>
      <w:r w:rsidRPr="0006648B">
        <w:fldChar w:fldCharType="end"/>
      </w:r>
      <w:r w:rsidRPr="0006648B">
        <w:t>. NMBF is defined as:</w:t>
      </w:r>
    </w:p>
    <w:p w14:paraId="4B75294F" w14:textId="77777777" w:rsidR="00D939AC" w:rsidRPr="0006648B" w:rsidRDefault="00D939AC" w:rsidP="00F814B9"/>
    <w:p w14:paraId="2352156E" w14:textId="0FC2CCD6" w:rsidR="00F814B9" w:rsidRDefault="00F814B9" w:rsidP="00D939AC">
      <w:pPr>
        <w:ind w:left="2160" w:firstLine="720"/>
      </w:pPr>
      <m:oMath>
        <m:r>
          <w:rPr>
            <w:rFonts w:ascii="Cambria Math" w:hAnsi="Cambria Math" w:cs="Arial"/>
          </w:rPr>
          <m:t>NMBF =</m:t>
        </m:r>
        <m:f>
          <m:fPr>
            <m:ctrlPr>
              <w:rPr>
                <w:rFonts w:ascii="Cambria Math" w:hAnsi="Cambria Math" w:cs="Arial"/>
                <w:i/>
              </w:rPr>
            </m:ctrlPr>
          </m:fPr>
          <m:num>
            <m:r>
              <w:rPr>
                <w:rFonts w:ascii="Cambria Math" w:hAnsi="Cambria Math" w:cs="Arial"/>
              </w:rPr>
              <m:t>(∑ M - ∑ O)</m:t>
            </m:r>
          </m:num>
          <m:den>
            <m:r>
              <w:rPr>
                <w:rFonts w:ascii="Cambria Math" w:hAnsi="Cambria Math" w:cs="Arial"/>
              </w:rPr>
              <m:t>|∑ M - ∑ O|</m:t>
            </m:r>
          </m:den>
        </m:f>
        <m:r>
          <w:rPr>
            <w:rFonts w:ascii="Cambria Math" w:hAnsi="Cambria Math" w:cs="Arial"/>
          </w:rPr>
          <m:t>∙</m:t>
        </m:r>
        <m:d>
          <m:dPr>
            <m:begChr m:val="["/>
            <m:endChr m:val="]"/>
            <m:ctrlPr>
              <w:rPr>
                <w:rFonts w:ascii="Cambria Math" w:hAnsi="Cambria Math" w:cs="Arial"/>
                <w:i/>
              </w:rPr>
            </m:ctrlPr>
          </m:dPr>
          <m:e>
            <m:r>
              <w:rPr>
                <w:rFonts w:ascii="Cambria Math" w:hAnsi="Cambria Math" w:cs="Arial"/>
              </w:rPr>
              <m:t>exp</m:t>
            </m:r>
            <m:d>
              <m:dPr>
                <m:ctrlPr>
                  <w:rPr>
                    <w:rFonts w:ascii="Cambria Math" w:hAnsi="Cambria Math" w:cs="Arial"/>
                    <w:i/>
                  </w:rPr>
                </m:ctrlPr>
              </m:dPr>
              <m:e>
                <m:r>
                  <w:rPr>
                    <w:rFonts w:ascii="Cambria Math" w:hAnsi="Cambria Math" w:cs="Arial"/>
                  </w:rPr>
                  <m:t xml:space="preserve"> </m:t>
                </m:r>
                <m:d>
                  <m:dPr>
                    <m:begChr m:val="|"/>
                    <m:endChr m:val="|"/>
                    <m:ctrlPr>
                      <w:rPr>
                        <w:rFonts w:ascii="Cambria Math" w:hAnsi="Cambria Math" w:cs="Arial"/>
                        <w:i/>
                      </w:rPr>
                    </m:ctrlPr>
                  </m:dPr>
                  <m:e>
                    <m:r>
                      <w:rPr>
                        <w:rFonts w:ascii="Cambria Math" w:hAnsi="Cambria Math" w:cs="Arial"/>
                      </w:rPr>
                      <m:t xml:space="preserve">ln </m:t>
                    </m:r>
                    <m:f>
                      <m:fPr>
                        <m:ctrlPr>
                          <w:rPr>
                            <w:rFonts w:ascii="Cambria Math" w:hAnsi="Cambria Math" w:cs="Arial"/>
                            <w:i/>
                          </w:rPr>
                        </m:ctrlPr>
                      </m:fPr>
                      <m:num>
                        <m:r>
                          <w:rPr>
                            <w:rFonts w:ascii="Cambria Math" w:hAnsi="Cambria Math" w:cs="Arial"/>
                          </w:rPr>
                          <m:t>∑M</m:t>
                        </m:r>
                      </m:num>
                      <m:den>
                        <m:nary>
                          <m:naryPr>
                            <m:chr m:val="∑"/>
                            <m:limLoc m:val="undOvr"/>
                            <m:subHide m:val="1"/>
                            <m:supHide m:val="1"/>
                            <m:ctrlPr>
                              <w:rPr>
                                <w:rFonts w:ascii="Cambria Math" w:hAnsi="Cambria Math" w:cs="Arial"/>
                                <w:i/>
                              </w:rPr>
                            </m:ctrlPr>
                          </m:naryPr>
                          <m:sub/>
                          <m:sup/>
                          <m:e>
                            <m:r>
                              <w:rPr>
                                <w:rFonts w:ascii="Cambria Math" w:hAnsi="Cambria Math" w:cs="Arial"/>
                              </w:rPr>
                              <m:t>O</m:t>
                            </m:r>
                          </m:e>
                        </m:nary>
                      </m:den>
                    </m:f>
                  </m:e>
                </m:d>
              </m:e>
            </m:d>
            <m:r>
              <w:rPr>
                <w:rFonts w:ascii="Cambria Math" w:hAnsi="Cambria Math" w:cs="Arial"/>
              </w:rPr>
              <m:t xml:space="preserve"> - 1</m:t>
            </m:r>
          </m:e>
        </m:d>
      </m:oMath>
      <w:r w:rsidRPr="0006648B">
        <w:t xml:space="preserve">             [2]</w:t>
      </w:r>
    </w:p>
    <w:p w14:paraId="3F38F48D" w14:textId="77777777" w:rsidR="00D939AC" w:rsidRPr="0006648B" w:rsidRDefault="00D939AC" w:rsidP="00F814B9"/>
    <w:p w14:paraId="1F0CF0CF" w14:textId="77777777" w:rsidR="00F814B9" w:rsidRPr="0006648B" w:rsidRDefault="00F814B9" w:rsidP="00F814B9">
      <w:r w:rsidRPr="0006648B">
        <w:t xml:space="preserve">where </w:t>
      </w:r>
      <w:r w:rsidRPr="0006648B">
        <w:rPr>
          <w:rFonts w:ascii="Cambria Math" w:hAnsi="Cambria Math" w:cs="Cambria Math"/>
        </w:rPr>
        <w:t>𝑀</w:t>
      </w:r>
      <w:r w:rsidRPr="0006648B">
        <w:t xml:space="preserve"> and </w:t>
      </w:r>
      <w:r w:rsidRPr="0006648B">
        <w:rPr>
          <w:rFonts w:ascii="Cambria Math" w:hAnsi="Cambria Math" w:cs="Cambria Math"/>
        </w:rPr>
        <w:t>𝑂</w:t>
      </w:r>
      <w:r w:rsidRPr="0006648B">
        <w:t xml:space="preserve"> are the modelled and observed TCCO concentrations. As defined above, a positive NMBF indicates an overestimation of the model by a factor of 1 + NMBF, while a negative NMBF indicates that the model underestimates observations by a factor of (1-NMBF). Hence, a NMBF value of 0.10 is a 10% overestimation by the model, and -0.10 a 10% underestimation.</w:t>
      </w:r>
    </w:p>
    <w:p w14:paraId="4E7EF27D" w14:textId="77777777" w:rsidR="00F814B9" w:rsidRPr="0006648B" w:rsidRDefault="00F814B9" w:rsidP="00F814B9"/>
    <w:p w14:paraId="77299593" w14:textId="77777777" w:rsidR="00F814B9" w:rsidRPr="0006648B" w:rsidRDefault="00F814B9" w:rsidP="00D939AC">
      <w:pPr>
        <w:jc w:val="center"/>
      </w:pPr>
      <w:r w:rsidRPr="0006648B">
        <w:rPr>
          <w:noProof/>
          <w:sz w:val="16"/>
          <w:szCs w:val="16"/>
        </w:rPr>
        <w:drawing>
          <wp:inline distT="0" distB="0" distL="0" distR="0" wp14:anchorId="6781E62C" wp14:editId="45921EE8">
            <wp:extent cx="4866224" cy="3469866"/>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80140" cy="3479789"/>
                    </a:xfrm>
                    <a:prstGeom prst="rect">
                      <a:avLst/>
                    </a:prstGeom>
                  </pic:spPr>
                </pic:pic>
              </a:graphicData>
            </a:graphic>
          </wp:inline>
        </w:drawing>
      </w:r>
    </w:p>
    <w:p w14:paraId="115C2563" w14:textId="2DAB8D13" w:rsidR="00F814B9" w:rsidRPr="0006648B" w:rsidRDefault="00F814B9" w:rsidP="00D939AC">
      <w:pPr>
        <w:pStyle w:val="Caption"/>
        <w:rPr>
          <w:shd w:val="clear" w:color="auto" w:fill="FFFFFF"/>
        </w:rPr>
      </w:pPr>
      <w:bookmarkStart w:id="18" w:name="_Ref78209884"/>
      <w:r w:rsidRPr="0006648B">
        <w:t xml:space="preserve">Figure </w:t>
      </w:r>
      <w:fldSimple w:instr=" SEQ Figure \* ARABIC ">
        <w:r w:rsidR="00C464B8">
          <w:rPr>
            <w:noProof/>
          </w:rPr>
          <w:t>8</w:t>
        </w:r>
      </w:fldSimple>
      <w:bookmarkEnd w:id="18"/>
      <w:r w:rsidRPr="0006648B">
        <w:t xml:space="preserve">. Southern hemisphere Africa (SHAF) model domain in WRF-CMAQ, fed with the FREM-derived landscape fire CO emissions inventory developed herein. Boxes indicate four smaller regions of interest (ROIs) used in comparisons of model output to satellite-derived CO observations. (a) Domain and ROIs, (b) </w:t>
      </w:r>
      <w:r w:rsidRPr="0006648B">
        <w:rPr>
          <w:shd w:val="clear" w:color="auto" w:fill="FFFFFF"/>
        </w:rPr>
        <w:t>spatial distribution of the six fire-affected biomes defined herein, and (c) spatial distribution of fire emitted total carbon released between 15</w:t>
      </w:r>
      <w:r w:rsidRPr="0006648B">
        <w:rPr>
          <w:shd w:val="clear" w:color="auto" w:fill="FFFFFF"/>
          <w:vertAlign w:val="superscript"/>
        </w:rPr>
        <w:t>th</w:t>
      </w:r>
      <w:r w:rsidRPr="0006648B">
        <w:rPr>
          <w:shd w:val="clear" w:color="auto" w:fill="FFFFFF"/>
        </w:rPr>
        <w:t xml:space="preserve"> July and 29</w:t>
      </w:r>
      <w:r w:rsidRPr="0006648B">
        <w:rPr>
          <w:shd w:val="clear" w:color="auto" w:fill="FFFFFF"/>
          <w:vertAlign w:val="superscript"/>
        </w:rPr>
        <w:t>th</w:t>
      </w:r>
      <w:r w:rsidRPr="0006648B">
        <w:rPr>
          <w:shd w:val="clear" w:color="auto" w:fill="FFFFFF"/>
        </w:rPr>
        <w:t xml:space="preserve"> August as estimated from the FREM-derived fire emissions inventory used as input to the CMAQ model.</w:t>
      </w:r>
    </w:p>
    <w:p w14:paraId="4DFC1446" w14:textId="77777777" w:rsidR="00F814B9" w:rsidRPr="0006648B" w:rsidRDefault="00F814B9" w:rsidP="00D939AC">
      <w:pPr>
        <w:pStyle w:val="Heading2"/>
      </w:pPr>
      <w:r w:rsidRPr="0006648B">
        <w:rPr>
          <w:lang w:eastAsia="en-GB"/>
        </w:rPr>
        <w:lastRenderedPageBreak/>
        <w:t xml:space="preserve">Evaluation </w:t>
      </w:r>
      <w:r w:rsidRPr="0006648B">
        <w:t>Results</w:t>
      </w:r>
    </w:p>
    <w:p w14:paraId="18BB280C" w14:textId="62853344" w:rsidR="004821CD" w:rsidRDefault="00F814B9" w:rsidP="004821CD">
      <w:r w:rsidRPr="004821CD">
        <w:t xml:space="preserve">Mapped mean monthly TCCO as derived from the CMAQ modelling and Sentinel-5P TCCO (S5P hereafter) observations are shown in </w:t>
      </w:r>
      <w:r w:rsidRPr="004821CD">
        <w:fldChar w:fldCharType="begin"/>
      </w:r>
      <w:r w:rsidRPr="004821CD">
        <w:instrText xml:space="preserve"> REF _Ref78274976 \h  \* MERGEFORMAT </w:instrText>
      </w:r>
      <w:r w:rsidRPr="004821CD">
        <w:fldChar w:fldCharType="separate"/>
      </w:r>
      <w:r w:rsidR="00C464B8" w:rsidRPr="0006648B">
        <w:t xml:space="preserve">Figure </w:t>
      </w:r>
      <w:r w:rsidR="00C464B8">
        <w:t>9</w:t>
      </w:r>
      <w:r w:rsidRPr="004821CD">
        <w:fldChar w:fldCharType="end"/>
      </w:r>
      <w:r w:rsidRPr="004821CD">
        <w:t>, along with their percentage difference. In general, their spatial distribution agrees well - with the highest TCCO values in the northwest of the domain – which is the area with greatest fire activity (</w:t>
      </w:r>
      <w:r w:rsidRPr="004821CD">
        <w:fldChar w:fldCharType="begin"/>
      </w:r>
      <w:r w:rsidRPr="004821CD">
        <w:instrText xml:space="preserve"> REF _Ref78209884 \h  \* MERGEFORMAT </w:instrText>
      </w:r>
      <w:r w:rsidRPr="004821CD">
        <w:fldChar w:fldCharType="separate"/>
      </w:r>
      <w:r w:rsidR="00C464B8" w:rsidRPr="0006648B">
        <w:t xml:space="preserve">Figure </w:t>
      </w:r>
      <w:r w:rsidR="00C464B8">
        <w:t>8</w:t>
      </w:r>
      <w:r w:rsidRPr="004821CD">
        <w:fldChar w:fldCharType="end"/>
      </w:r>
      <w:r w:rsidRPr="004821CD">
        <w:t>). The magnitude of TCCO over this region in the CMAQ model output is however higher than that of the S5P observations, around 50% in some areas in June and July. Across the majority of the rest of the domain however, modelled TCCO is between 1% and 30% lower than observed TCCO. An improved agreement is seen in August, with the degree of over and underestimation of CMAQ CO compared to S5P generally reduced.</w:t>
      </w:r>
      <w:r w:rsidRPr="0006648B">
        <w:t xml:space="preserve"> </w:t>
      </w:r>
    </w:p>
    <w:p w14:paraId="2CC3A560" w14:textId="491DD682" w:rsidR="00F814B9" w:rsidRPr="0006648B" w:rsidRDefault="00F814B9" w:rsidP="004821CD">
      <w:pPr>
        <w:jc w:val="center"/>
      </w:pPr>
      <w:r w:rsidRPr="0006648B">
        <w:rPr>
          <w:noProof/>
        </w:rPr>
        <w:drawing>
          <wp:inline distT="0" distB="0" distL="0" distR="0" wp14:anchorId="1E1B01CB" wp14:editId="59969248">
            <wp:extent cx="5633215" cy="5116452"/>
            <wp:effectExtent l="0" t="0" r="5715" b="8255"/>
            <wp:docPr id="11" name="Picture 1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urfac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1424" cy="5151156"/>
                    </a:xfrm>
                    <a:prstGeom prst="rect">
                      <a:avLst/>
                    </a:prstGeom>
                  </pic:spPr>
                </pic:pic>
              </a:graphicData>
            </a:graphic>
          </wp:inline>
        </w:drawing>
      </w:r>
    </w:p>
    <w:p w14:paraId="68AC2386" w14:textId="197E1CA1" w:rsidR="00F814B9" w:rsidRPr="0006648B" w:rsidRDefault="00F814B9" w:rsidP="00D939AC">
      <w:pPr>
        <w:pStyle w:val="Caption"/>
      </w:pPr>
      <w:bookmarkStart w:id="19" w:name="_Ref78274976"/>
      <w:r w:rsidRPr="0006648B">
        <w:t xml:space="preserve">Figure </w:t>
      </w:r>
      <w:r w:rsidRPr="0006648B">
        <w:fldChar w:fldCharType="begin"/>
      </w:r>
      <w:r w:rsidRPr="0006648B">
        <w:instrText>SEQ Figure \* ARABIC</w:instrText>
      </w:r>
      <w:r w:rsidRPr="0006648B">
        <w:fldChar w:fldCharType="separate"/>
      </w:r>
      <w:r w:rsidR="00C464B8">
        <w:rPr>
          <w:noProof/>
        </w:rPr>
        <w:t>9</w:t>
      </w:r>
      <w:r w:rsidRPr="0006648B">
        <w:fldChar w:fldCharType="end"/>
      </w:r>
      <w:bookmarkEnd w:id="19"/>
      <w:r w:rsidRPr="0006648B">
        <w:t>. Mapped mean monthly total column carbon monoxide (TCCO) between 15</w:t>
      </w:r>
      <w:r w:rsidRPr="0006648B">
        <w:rPr>
          <w:vertAlign w:val="superscript"/>
        </w:rPr>
        <w:t>th</w:t>
      </w:r>
      <w:r w:rsidRPr="0006648B">
        <w:t xml:space="preserve"> June and 29</w:t>
      </w:r>
      <w:r w:rsidRPr="0006648B">
        <w:rPr>
          <w:vertAlign w:val="superscript"/>
        </w:rPr>
        <w:t>th</w:t>
      </w:r>
      <w:r w:rsidRPr="0006648B">
        <w:t xml:space="preserve"> August 2019, as determined by (a) S5P observations and (b) CMAQ modelling fed with the FREMs_bCO emissions inventory developed herein. Their percentage difference is shown in (c).</w:t>
      </w:r>
    </w:p>
    <w:p w14:paraId="1956153C" w14:textId="77777777" w:rsidR="00C464B8" w:rsidRDefault="00F814B9" w:rsidP="00C464B8">
      <w:r w:rsidRPr="0006648B">
        <w:lastRenderedPageBreak/>
        <w:t xml:space="preserve">Timeseries of modelled and observed daily summed TCCO (Gg) within the full domain extent and within ROI1 and ROI2 (labelled in </w:t>
      </w:r>
      <w:r w:rsidRPr="0006648B">
        <w:rPr>
          <w:highlight w:val="yellow"/>
        </w:rPr>
        <w:fldChar w:fldCharType="begin"/>
      </w:r>
      <w:r w:rsidRPr="0006648B">
        <w:instrText xml:space="preserve"> REF _Ref78209884 \h </w:instrText>
      </w:r>
      <w:r w:rsidRPr="0006648B">
        <w:rPr>
          <w:highlight w:val="yellow"/>
        </w:rPr>
        <w:instrText xml:space="preserve"> \* MERGEFORMAT </w:instrText>
      </w:r>
      <w:r w:rsidRPr="0006648B">
        <w:rPr>
          <w:highlight w:val="yellow"/>
        </w:rPr>
      </w:r>
      <w:r w:rsidRPr="0006648B">
        <w:rPr>
          <w:highlight w:val="yellow"/>
        </w:rPr>
        <w:fldChar w:fldCharType="separate"/>
      </w:r>
      <w:r w:rsidR="00C464B8" w:rsidRPr="0006648B">
        <w:t xml:space="preserve">Figure </w:t>
      </w:r>
      <w:r w:rsidR="00C464B8">
        <w:rPr>
          <w:noProof/>
        </w:rPr>
        <w:t>8</w:t>
      </w:r>
      <w:r w:rsidRPr="0006648B">
        <w:rPr>
          <w:highlight w:val="yellow"/>
        </w:rPr>
        <w:fldChar w:fldCharType="end"/>
      </w:r>
      <w:r w:rsidRPr="0006648B">
        <w:t xml:space="preserve">) are shown in </w:t>
      </w:r>
      <w:r w:rsidRPr="0006648B">
        <w:fldChar w:fldCharType="begin"/>
      </w:r>
      <w:r w:rsidRPr="0006648B">
        <w:instrText xml:space="preserve"> REF _Ref78275294 \h  \* MERGEFORMAT </w:instrText>
      </w:r>
      <w:r w:rsidRPr="0006648B">
        <w:fldChar w:fldCharType="separate"/>
      </w:r>
      <w:r w:rsidR="00C464B8" w:rsidRPr="00D939AC">
        <w:t xml:space="preserve">Figure </w:t>
      </w:r>
      <w:r w:rsidR="00C464B8">
        <w:rPr>
          <w:noProof/>
        </w:rPr>
        <w:t>10</w:t>
      </w:r>
      <w:r w:rsidRPr="0006648B">
        <w:fldChar w:fldCharType="end"/>
      </w:r>
      <w:r w:rsidRPr="0006648B">
        <w:t xml:space="preserve">, along with direct comparisons of daily summed TCCO measures. Summed TCCO temporal patterns observed by S5P are well replicated in the CMAQ modelling, indicating that (i) temporal trends in active fires are being well captured in the SEVIRI FRP-PIXEL product and (ii) the meteorological fields of WRF, particularly wind, are performing well. In direct comparisons between daily summed TCCO across the four ROIs, ROI1 shows the best agreement between model and observations (NMBF = -0.01; a 1% underestimation by CMAQ compared to S5P). Mean daily summed TCCO for each ROI in each month of the CMAQ simulation period are summarised in </w:t>
      </w:r>
      <w:r w:rsidRPr="0006648B">
        <w:fldChar w:fldCharType="begin"/>
      </w:r>
      <w:r w:rsidRPr="0006648B">
        <w:instrText xml:space="preserve"> REF _Ref83131242 \h </w:instrText>
      </w:r>
      <w:r>
        <w:instrText xml:space="preserve"> \* MERGEFORMAT </w:instrText>
      </w:r>
      <w:r w:rsidRPr="0006648B">
        <w:fldChar w:fldCharType="separate"/>
      </w:r>
    </w:p>
    <w:p w14:paraId="3BE54B6E" w14:textId="48BD68F0" w:rsidR="00F814B9" w:rsidRPr="0006648B" w:rsidRDefault="00C464B8" w:rsidP="00F814B9">
      <w:r w:rsidRPr="0006648B">
        <w:t>Table</w:t>
      </w:r>
      <w:r w:rsidRPr="0006648B">
        <w:rPr>
          <w:noProof/>
        </w:rPr>
        <w:t xml:space="preserve"> </w:t>
      </w:r>
      <w:r>
        <w:rPr>
          <w:noProof/>
        </w:rPr>
        <w:t>3</w:t>
      </w:r>
      <w:r w:rsidR="00F814B9" w:rsidRPr="0006648B">
        <w:fldChar w:fldCharType="end"/>
      </w:r>
      <w:r w:rsidR="00F814B9" w:rsidRPr="0006648B">
        <w:t>, along with statistics for the comparisons made within each region and month. In the three other ROIs, NMBF lies between -0.02 and -0.09 for direct CMAQ-S5P comparisons, and both the full domain and all ROIs show a strong correlation between modelled and observed CO (all r ≥ 0.81).</w:t>
      </w:r>
    </w:p>
    <w:p w14:paraId="668B7C99" w14:textId="77777777" w:rsidR="00F814B9" w:rsidRPr="0006648B" w:rsidRDefault="00F814B9" w:rsidP="00D939AC">
      <w:pPr>
        <w:jc w:val="center"/>
      </w:pPr>
      <w:r w:rsidRPr="0006648B">
        <w:rPr>
          <w:noProof/>
        </w:rPr>
        <w:lastRenderedPageBreak/>
        <w:drawing>
          <wp:inline distT="0" distB="0" distL="0" distR="0" wp14:anchorId="3729F041" wp14:editId="17D75F6D">
            <wp:extent cx="5734977" cy="6090183"/>
            <wp:effectExtent l="0" t="0" r="0" b="6350"/>
            <wp:docPr id="10" name="Picture 1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9369" cy="6094847"/>
                    </a:xfrm>
                    <a:prstGeom prst="rect">
                      <a:avLst/>
                    </a:prstGeom>
                  </pic:spPr>
                </pic:pic>
              </a:graphicData>
            </a:graphic>
          </wp:inline>
        </w:drawing>
      </w:r>
    </w:p>
    <w:p w14:paraId="322C6747" w14:textId="6D2CB73B" w:rsidR="00ED4551" w:rsidRDefault="00F814B9" w:rsidP="00ED4551">
      <w:pPr>
        <w:pStyle w:val="Caption"/>
      </w:pPr>
      <w:bookmarkStart w:id="20" w:name="_Ref78275294"/>
      <w:r w:rsidRPr="00D939AC">
        <w:t xml:space="preserve">Figure </w:t>
      </w:r>
      <w:fldSimple w:instr=" SEQ Figure \* ARABIC ">
        <w:r w:rsidR="00C464B8">
          <w:rPr>
            <w:noProof/>
          </w:rPr>
          <w:t>10</w:t>
        </w:r>
      </w:fldSimple>
      <w:bookmarkEnd w:id="20"/>
      <w:r w:rsidRPr="00D939AC">
        <w:t>. Results from the comparison of modelled (CMAQ) and observed (S5P) total column CO (TCCO) across the domain and two of the regions of interest (ROI) defined in Figure 8. (right-hand column) time series of daily summed TCCO over the full domain and the two ROIs as determined by CMAQ and S5P, with their difference represented by the solid grey line and the vertical dotted line at 29th July indicating the start of the second simulation (see main text). (left-hand column). Scatterplot comparing the daily summed TCCO in the right hand column plots from CMAQ</w:t>
      </w:r>
      <w:r w:rsidR="00C464B8">
        <w:t xml:space="preserve"> and S5P.</w:t>
      </w:r>
      <w:r w:rsidRPr="00D939AC">
        <w:t xml:space="preserve"> The Pearson’s correlation and NMBF of the dataset are shown, along with dotted lines indicating the 1:1, ±20% and ±50% relationships. The NMBF of 0.04 indicates a mean 4% overestimation by the model compared to the observations. Results from the comparisons plotted here are summarised </w:t>
      </w:r>
      <w:bookmarkStart w:id="21" w:name="_Ref83131242"/>
    </w:p>
    <w:p w14:paraId="5C5788E0" w14:textId="12346106" w:rsidR="00F814B9" w:rsidRPr="0006648B" w:rsidRDefault="00F814B9" w:rsidP="00FC134E">
      <w:pPr>
        <w:pStyle w:val="Caption"/>
        <w:rPr>
          <w:lang w:eastAsia="en-US"/>
        </w:rPr>
      </w:pPr>
      <w:r w:rsidRPr="0006648B">
        <w:lastRenderedPageBreak/>
        <w:t xml:space="preserve">Table </w:t>
      </w:r>
      <w:r w:rsidRPr="0006648B">
        <w:fldChar w:fldCharType="begin"/>
      </w:r>
      <w:r w:rsidRPr="0006648B">
        <w:instrText>SEQ Table \* ARABIC</w:instrText>
      </w:r>
      <w:r w:rsidRPr="0006648B">
        <w:fldChar w:fldCharType="separate"/>
      </w:r>
      <w:r w:rsidR="00C464B8">
        <w:rPr>
          <w:noProof/>
        </w:rPr>
        <w:t>3</w:t>
      </w:r>
      <w:r w:rsidRPr="0006648B">
        <w:fldChar w:fldCharType="end"/>
      </w:r>
      <w:bookmarkEnd w:id="21"/>
      <w:r w:rsidRPr="0006648B">
        <w:t xml:space="preserve">. Monthly mean summed TCCO (Gg), as derived across the SHAF domain of Figure 8 from S5P observations and from the CMAQ model output fed with the FREMs_bCO CO emissions. The same values for the four regions of interest (ROI) indicated in </w:t>
      </w:r>
      <w:r w:rsidRPr="0006648B">
        <w:fldChar w:fldCharType="begin"/>
      </w:r>
      <w:r w:rsidRPr="0006648B">
        <w:instrText xml:space="preserve"> REF _Ref78209884 \h  \* MERGEFORMAT </w:instrText>
      </w:r>
      <w:r w:rsidRPr="0006648B">
        <w:fldChar w:fldCharType="separate"/>
      </w:r>
      <w:r w:rsidR="00C464B8" w:rsidRPr="0006648B">
        <w:t xml:space="preserve">Figure </w:t>
      </w:r>
      <w:r w:rsidR="00C464B8">
        <w:t>8</w:t>
      </w:r>
      <w:r w:rsidRPr="0006648B">
        <w:fldChar w:fldCharType="end"/>
      </w:r>
      <w:r w:rsidRPr="0006648B">
        <w:t xml:space="preserve"> are also shown, along with the NMBF and Pearson's correlation coefficient metrics. An NMBF of e.g. 0.05 indicates a mean 5% overestimation of the modelled values compared to the observations.</w:t>
      </w:r>
    </w:p>
    <w:tbl>
      <w:tblPr>
        <w:tblW w:w="5000" w:type="pct"/>
        <w:jc w:val="center"/>
        <w:tblLayout w:type="fixed"/>
        <w:tblLook w:val="04A0" w:firstRow="1" w:lastRow="0" w:firstColumn="1" w:lastColumn="0" w:noHBand="0" w:noVBand="1"/>
      </w:tblPr>
      <w:tblGrid>
        <w:gridCol w:w="1207"/>
        <w:gridCol w:w="778"/>
        <w:gridCol w:w="3117"/>
        <w:gridCol w:w="1178"/>
        <w:gridCol w:w="955"/>
        <w:gridCol w:w="2800"/>
      </w:tblGrid>
      <w:tr w:rsidR="00F814B9" w:rsidRPr="0006648B" w14:paraId="70ADC9B2" w14:textId="77777777" w:rsidTr="004821CD">
        <w:trPr>
          <w:trHeight w:val="293"/>
          <w:jc w:val="center"/>
        </w:trPr>
        <w:tc>
          <w:tcPr>
            <w:tcW w:w="601" w:type="pct"/>
            <w:tcBorders>
              <w:top w:val="nil"/>
              <w:left w:val="nil"/>
              <w:bottom w:val="single" w:sz="18" w:space="0" w:color="auto"/>
              <w:right w:val="nil"/>
            </w:tcBorders>
            <w:shd w:val="clear" w:color="auto" w:fill="auto"/>
            <w:noWrap/>
            <w:vAlign w:val="center"/>
            <w:hideMark/>
          </w:tcPr>
          <w:p w14:paraId="252AD803" w14:textId="77777777" w:rsidR="00F814B9" w:rsidRPr="0006648B" w:rsidRDefault="00F814B9" w:rsidP="00FC134E">
            <w:pPr>
              <w:spacing w:line="240" w:lineRule="auto"/>
              <w:jc w:val="center"/>
              <w:rPr>
                <w:sz w:val="24"/>
                <w:lang w:eastAsia="en-GB"/>
              </w:rPr>
            </w:pPr>
          </w:p>
        </w:tc>
        <w:tc>
          <w:tcPr>
            <w:tcW w:w="387" w:type="pct"/>
            <w:tcBorders>
              <w:top w:val="nil"/>
              <w:left w:val="nil"/>
              <w:bottom w:val="single" w:sz="18" w:space="0" w:color="auto"/>
              <w:right w:val="nil"/>
            </w:tcBorders>
            <w:shd w:val="clear" w:color="auto" w:fill="auto"/>
            <w:noWrap/>
            <w:vAlign w:val="center"/>
            <w:hideMark/>
          </w:tcPr>
          <w:p w14:paraId="77ADAE5F" w14:textId="77777777" w:rsidR="00F814B9" w:rsidRPr="0006648B" w:rsidRDefault="00F814B9" w:rsidP="00FC134E">
            <w:pPr>
              <w:spacing w:line="240" w:lineRule="auto"/>
              <w:jc w:val="center"/>
              <w:rPr>
                <w:lang w:eastAsia="en-GB"/>
              </w:rPr>
            </w:pPr>
          </w:p>
        </w:tc>
        <w:tc>
          <w:tcPr>
            <w:tcW w:w="1553" w:type="pct"/>
            <w:tcBorders>
              <w:top w:val="nil"/>
              <w:left w:val="nil"/>
              <w:bottom w:val="single" w:sz="18" w:space="0" w:color="auto"/>
              <w:right w:val="nil"/>
            </w:tcBorders>
            <w:shd w:val="clear" w:color="auto" w:fill="auto"/>
            <w:noWrap/>
            <w:vAlign w:val="center"/>
            <w:hideMark/>
          </w:tcPr>
          <w:p w14:paraId="5D07770F" w14:textId="77777777" w:rsidR="00F814B9" w:rsidRPr="0006648B" w:rsidRDefault="00F814B9" w:rsidP="00FC134E">
            <w:pPr>
              <w:spacing w:line="240" w:lineRule="auto"/>
              <w:jc w:val="center"/>
              <w:rPr>
                <w:lang w:eastAsia="en-GB"/>
              </w:rPr>
            </w:pPr>
            <w:r w:rsidRPr="0006648B">
              <w:rPr>
                <w:lang w:eastAsia="en-GB"/>
              </w:rPr>
              <w:t>CMAQ Mean TCCO (Gg)</w:t>
            </w:r>
          </w:p>
        </w:tc>
        <w:tc>
          <w:tcPr>
            <w:tcW w:w="587" w:type="pct"/>
            <w:tcBorders>
              <w:top w:val="nil"/>
              <w:left w:val="nil"/>
              <w:bottom w:val="single" w:sz="18" w:space="0" w:color="auto"/>
              <w:right w:val="nil"/>
            </w:tcBorders>
            <w:shd w:val="clear" w:color="auto" w:fill="auto"/>
            <w:noWrap/>
            <w:vAlign w:val="center"/>
            <w:hideMark/>
          </w:tcPr>
          <w:p w14:paraId="026F60BB" w14:textId="77777777" w:rsidR="00F814B9" w:rsidRPr="0006648B" w:rsidRDefault="00F814B9" w:rsidP="00FC134E">
            <w:pPr>
              <w:spacing w:line="240" w:lineRule="auto"/>
              <w:jc w:val="center"/>
              <w:rPr>
                <w:lang w:eastAsia="en-GB"/>
              </w:rPr>
            </w:pPr>
            <w:r w:rsidRPr="0006648B">
              <w:rPr>
                <w:lang w:eastAsia="en-GB"/>
              </w:rPr>
              <w:t>S5P Mean TCCO (Gg)</w:t>
            </w:r>
          </w:p>
        </w:tc>
        <w:tc>
          <w:tcPr>
            <w:tcW w:w="476" w:type="pct"/>
            <w:tcBorders>
              <w:top w:val="nil"/>
              <w:left w:val="nil"/>
              <w:bottom w:val="single" w:sz="18" w:space="0" w:color="auto"/>
              <w:right w:val="nil"/>
            </w:tcBorders>
            <w:shd w:val="clear" w:color="auto" w:fill="auto"/>
            <w:noWrap/>
            <w:vAlign w:val="center"/>
            <w:hideMark/>
          </w:tcPr>
          <w:p w14:paraId="05DE9717" w14:textId="77777777" w:rsidR="00F814B9" w:rsidRPr="0006648B" w:rsidRDefault="00F814B9" w:rsidP="00FC134E">
            <w:pPr>
              <w:spacing w:line="240" w:lineRule="auto"/>
              <w:jc w:val="center"/>
              <w:rPr>
                <w:lang w:eastAsia="en-GB"/>
              </w:rPr>
            </w:pPr>
            <w:r w:rsidRPr="0006648B">
              <w:rPr>
                <w:lang w:eastAsia="en-GB"/>
              </w:rPr>
              <w:t>NMBF</w:t>
            </w:r>
          </w:p>
        </w:tc>
        <w:tc>
          <w:tcPr>
            <w:tcW w:w="1395" w:type="pct"/>
            <w:tcBorders>
              <w:top w:val="nil"/>
              <w:left w:val="nil"/>
              <w:bottom w:val="single" w:sz="18" w:space="0" w:color="auto"/>
              <w:right w:val="nil"/>
            </w:tcBorders>
            <w:shd w:val="clear" w:color="auto" w:fill="auto"/>
            <w:noWrap/>
            <w:vAlign w:val="center"/>
            <w:hideMark/>
          </w:tcPr>
          <w:p w14:paraId="475706D4" w14:textId="77777777" w:rsidR="00F814B9" w:rsidRPr="0006648B" w:rsidRDefault="00F814B9" w:rsidP="00FC134E">
            <w:pPr>
              <w:spacing w:line="240" w:lineRule="auto"/>
              <w:jc w:val="center"/>
              <w:rPr>
                <w:lang w:eastAsia="en-GB"/>
              </w:rPr>
            </w:pPr>
            <w:r w:rsidRPr="0006648B">
              <w:rPr>
                <w:lang w:eastAsia="en-GB"/>
              </w:rPr>
              <w:t>Pearson’s Correlation coefficient</w:t>
            </w:r>
          </w:p>
        </w:tc>
      </w:tr>
      <w:tr w:rsidR="00F814B9" w:rsidRPr="0006648B" w14:paraId="02CD7402" w14:textId="77777777" w:rsidTr="004821CD">
        <w:trPr>
          <w:trHeight w:val="293"/>
          <w:jc w:val="center"/>
        </w:trPr>
        <w:tc>
          <w:tcPr>
            <w:tcW w:w="601" w:type="pct"/>
            <w:tcBorders>
              <w:top w:val="single" w:sz="18" w:space="0" w:color="auto"/>
              <w:left w:val="nil"/>
              <w:bottom w:val="single" w:sz="18" w:space="0" w:color="auto"/>
              <w:right w:val="nil"/>
            </w:tcBorders>
            <w:shd w:val="clear" w:color="auto" w:fill="auto"/>
            <w:noWrap/>
            <w:vAlign w:val="center"/>
            <w:hideMark/>
          </w:tcPr>
          <w:p w14:paraId="561FA8A6" w14:textId="77777777" w:rsidR="00F814B9" w:rsidRPr="0006648B" w:rsidRDefault="00F814B9" w:rsidP="00FC134E">
            <w:pPr>
              <w:spacing w:line="240" w:lineRule="auto"/>
              <w:jc w:val="center"/>
              <w:rPr>
                <w:lang w:eastAsia="en-GB"/>
              </w:rPr>
            </w:pPr>
            <w:r w:rsidRPr="0006648B">
              <w:rPr>
                <w:lang w:eastAsia="en-GB"/>
              </w:rPr>
              <w:t>Full Domain</w:t>
            </w:r>
          </w:p>
        </w:tc>
        <w:tc>
          <w:tcPr>
            <w:tcW w:w="387" w:type="pct"/>
            <w:tcBorders>
              <w:top w:val="single" w:sz="18" w:space="0" w:color="auto"/>
              <w:left w:val="nil"/>
              <w:bottom w:val="single" w:sz="18" w:space="0" w:color="auto"/>
              <w:right w:val="nil"/>
            </w:tcBorders>
            <w:shd w:val="clear" w:color="auto" w:fill="auto"/>
            <w:noWrap/>
            <w:vAlign w:val="center"/>
            <w:hideMark/>
          </w:tcPr>
          <w:p w14:paraId="1795D33B" w14:textId="77777777" w:rsidR="00F814B9" w:rsidRPr="0006648B" w:rsidRDefault="00F814B9" w:rsidP="00FC134E">
            <w:pPr>
              <w:spacing w:line="240" w:lineRule="auto"/>
              <w:jc w:val="center"/>
              <w:rPr>
                <w:lang w:eastAsia="en-GB"/>
              </w:rPr>
            </w:pPr>
          </w:p>
        </w:tc>
        <w:tc>
          <w:tcPr>
            <w:tcW w:w="1553" w:type="pct"/>
            <w:tcBorders>
              <w:top w:val="single" w:sz="18" w:space="0" w:color="auto"/>
              <w:left w:val="nil"/>
              <w:bottom w:val="single" w:sz="18" w:space="0" w:color="auto"/>
              <w:right w:val="nil"/>
            </w:tcBorders>
            <w:shd w:val="clear" w:color="auto" w:fill="auto"/>
            <w:noWrap/>
            <w:vAlign w:val="center"/>
            <w:hideMark/>
          </w:tcPr>
          <w:p w14:paraId="69D539A0" w14:textId="77777777" w:rsidR="00F814B9" w:rsidRPr="0006648B" w:rsidRDefault="00F814B9" w:rsidP="00FC134E">
            <w:pPr>
              <w:spacing w:line="240" w:lineRule="auto"/>
              <w:jc w:val="center"/>
              <w:rPr>
                <w:szCs w:val="20"/>
                <w:lang w:eastAsia="en-GB"/>
              </w:rPr>
            </w:pPr>
          </w:p>
        </w:tc>
        <w:tc>
          <w:tcPr>
            <w:tcW w:w="587" w:type="pct"/>
            <w:tcBorders>
              <w:top w:val="single" w:sz="18" w:space="0" w:color="auto"/>
              <w:left w:val="nil"/>
              <w:bottom w:val="single" w:sz="18" w:space="0" w:color="auto"/>
              <w:right w:val="nil"/>
            </w:tcBorders>
            <w:shd w:val="clear" w:color="auto" w:fill="auto"/>
            <w:noWrap/>
            <w:vAlign w:val="center"/>
            <w:hideMark/>
          </w:tcPr>
          <w:p w14:paraId="34109BFF" w14:textId="77777777" w:rsidR="00F814B9" w:rsidRPr="0006648B" w:rsidRDefault="00F814B9" w:rsidP="00FC134E">
            <w:pPr>
              <w:spacing w:line="240" w:lineRule="auto"/>
              <w:jc w:val="center"/>
              <w:rPr>
                <w:szCs w:val="20"/>
                <w:lang w:eastAsia="en-GB"/>
              </w:rPr>
            </w:pPr>
          </w:p>
        </w:tc>
        <w:tc>
          <w:tcPr>
            <w:tcW w:w="476" w:type="pct"/>
            <w:tcBorders>
              <w:top w:val="single" w:sz="18" w:space="0" w:color="auto"/>
              <w:left w:val="nil"/>
              <w:bottom w:val="single" w:sz="18" w:space="0" w:color="auto"/>
              <w:right w:val="nil"/>
            </w:tcBorders>
            <w:shd w:val="clear" w:color="auto" w:fill="auto"/>
            <w:noWrap/>
            <w:vAlign w:val="center"/>
            <w:hideMark/>
          </w:tcPr>
          <w:p w14:paraId="7C3D5C8D" w14:textId="77777777" w:rsidR="00F814B9" w:rsidRPr="0006648B" w:rsidRDefault="00F814B9" w:rsidP="00FC134E">
            <w:pPr>
              <w:spacing w:line="240" w:lineRule="auto"/>
              <w:jc w:val="center"/>
              <w:rPr>
                <w:szCs w:val="20"/>
                <w:lang w:eastAsia="en-GB"/>
              </w:rPr>
            </w:pPr>
          </w:p>
        </w:tc>
        <w:tc>
          <w:tcPr>
            <w:tcW w:w="1395" w:type="pct"/>
            <w:tcBorders>
              <w:top w:val="single" w:sz="18" w:space="0" w:color="auto"/>
              <w:left w:val="nil"/>
              <w:bottom w:val="single" w:sz="18" w:space="0" w:color="auto"/>
              <w:right w:val="nil"/>
            </w:tcBorders>
            <w:shd w:val="clear" w:color="auto" w:fill="auto"/>
            <w:noWrap/>
            <w:vAlign w:val="center"/>
            <w:hideMark/>
          </w:tcPr>
          <w:p w14:paraId="59148209" w14:textId="77777777" w:rsidR="00F814B9" w:rsidRPr="0006648B" w:rsidRDefault="00F814B9" w:rsidP="00FC134E">
            <w:pPr>
              <w:spacing w:line="240" w:lineRule="auto"/>
              <w:jc w:val="center"/>
              <w:rPr>
                <w:szCs w:val="20"/>
                <w:lang w:eastAsia="en-GB"/>
              </w:rPr>
            </w:pPr>
          </w:p>
        </w:tc>
      </w:tr>
      <w:tr w:rsidR="00F814B9" w:rsidRPr="0006648B" w14:paraId="6FFA2FE8" w14:textId="77777777" w:rsidTr="004821CD">
        <w:trPr>
          <w:trHeight w:val="293"/>
          <w:jc w:val="center"/>
        </w:trPr>
        <w:tc>
          <w:tcPr>
            <w:tcW w:w="601" w:type="pct"/>
            <w:tcBorders>
              <w:top w:val="single" w:sz="18" w:space="0" w:color="auto"/>
              <w:left w:val="nil"/>
              <w:bottom w:val="nil"/>
              <w:right w:val="nil"/>
            </w:tcBorders>
            <w:shd w:val="clear" w:color="auto" w:fill="auto"/>
            <w:noWrap/>
            <w:vAlign w:val="center"/>
            <w:hideMark/>
          </w:tcPr>
          <w:p w14:paraId="1EE810F3" w14:textId="77777777" w:rsidR="00F814B9" w:rsidRPr="0006648B" w:rsidRDefault="00F814B9" w:rsidP="00FC134E">
            <w:pPr>
              <w:spacing w:line="240" w:lineRule="auto"/>
              <w:jc w:val="center"/>
              <w:rPr>
                <w:szCs w:val="20"/>
                <w:lang w:eastAsia="en-GB"/>
              </w:rPr>
            </w:pPr>
          </w:p>
        </w:tc>
        <w:tc>
          <w:tcPr>
            <w:tcW w:w="387" w:type="pct"/>
            <w:tcBorders>
              <w:top w:val="single" w:sz="18" w:space="0" w:color="auto"/>
              <w:left w:val="nil"/>
              <w:bottom w:val="nil"/>
              <w:right w:val="nil"/>
            </w:tcBorders>
            <w:shd w:val="clear" w:color="auto" w:fill="auto"/>
            <w:noWrap/>
            <w:vAlign w:val="center"/>
            <w:hideMark/>
          </w:tcPr>
          <w:p w14:paraId="47DEF1CD" w14:textId="77777777" w:rsidR="00F814B9" w:rsidRPr="0006648B" w:rsidRDefault="00F814B9" w:rsidP="00FC134E">
            <w:pPr>
              <w:spacing w:line="240" w:lineRule="auto"/>
              <w:jc w:val="center"/>
              <w:rPr>
                <w:lang w:eastAsia="en-GB"/>
              </w:rPr>
            </w:pPr>
            <w:r w:rsidRPr="0006648B">
              <w:rPr>
                <w:lang w:eastAsia="en-GB"/>
              </w:rPr>
              <w:t>June</w:t>
            </w:r>
          </w:p>
        </w:tc>
        <w:tc>
          <w:tcPr>
            <w:tcW w:w="1553" w:type="pct"/>
            <w:tcBorders>
              <w:top w:val="single" w:sz="18" w:space="0" w:color="auto"/>
              <w:left w:val="nil"/>
              <w:bottom w:val="nil"/>
              <w:right w:val="nil"/>
            </w:tcBorders>
            <w:shd w:val="clear" w:color="auto" w:fill="auto"/>
            <w:noWrap/>
            <w:vAlign w:val="center"/>
            <w:hideMark/>
          </w:tcPr>
          <w:p w14:paraId="4EEF26CE" w14:textId="77777777" w:rsidR="00F814B9" w:rsidRPr="0006648B" w:rsidRDefault="00F814B9" w:rsidP="00FC134E">
            <w:pPr>
              <w:spacing w:line="240" w:lineRule="auto"/>
              <w:jc w:val="center"/>
              <w:rPr>
                <w:lang w:eastAsia="en-GB"/>
              </w:rPr>
            </w:pPr>
            <w:r w:rsidRPr="0006648B">
              <w:rPr>
                <w:lang w:eastAsia="en-GB"/>
              </w:rPr>
              <w:t>6.70</w:t>
            </w:r>
          </w:p>
        </w:tc>
        <w:tc>
          <w:tcPr>
            <w:tcW w:w="587" w:type="pct"/>
            <w:tcBorders>
              <w:top w:val="single" w:sz="18" w:space="0" w:color="auto"/>
              <w:left w:val="nil"/>
              <w:bottom w:val="nil"/>
              <w:right w:val="nil"/>
            </w:tcBorders>
            <w:shd w:val="clear" w:color="auto" w:fill="auto"/>
            <w:noWrap/>
            <w:vAlign w:val="center"/>
            <w:hideMark/>
          </w:tcPr>
          <w:p w14:paraId="47B084CD" w14:textId="77777777" w:rsidR="00F814B9" w:rsidRPr="0006648B" w:rsidRDefault="00F814B9" w:rsidP="00FC134E">
            <w:pPr>
              <w:spacing w:line="240" w:lineRule="auto"/>
              <w:jc w:val="center"/>
              <w:rPr>
                <w:lang w:eastAsia="en-GB"/>
              </w:rPr>
            </w:pPr>
            <w:r w:rsidRPr="0006648B">
              <w:rPr>
                <w:lang w:eastAsia="en-GB"/>
              </w:rPr>
              <w:t>6.39</w:t>
            </w:r>
          </w:p>
        </w:tc>
        <w:tc>
          <w:tcPr>
            <w:tcW w:w="476" w:type="pct"/>
            <w:tcBorders>
              <w:top w:val="single" w:sz="18" w:space="0" w:color="auto"/>
              <w:left w:val="nil"/>
              <w:bottom w:val="nil"/>
              <w:right w:val="nil"/>
            </w:tcBorders>
            <w:shd w:val="clear" w:color="auto" w:fill="auto"/>
            <w:noWrap/>
            <w:vAlign w:val="center"/>
            <w:hideMark/>
          </w:tcPr>
          <w:p w14:paraId="59E38FC0" w14:textId="77777777" w:rsidR="00F814B9" w:rsidRPr="0006648B" w:rsidRDefault="00F814B9" w:rsidP="00FC134E">
            <w:pPr>
              <w:spacing w:line="240" w:lineRule="auto"/>
              <w:jc w:val="center"/>
              <w:rPr>
                <w:lang w:eastAsia="en-GB"/>
              </w:rPr>
            </w:pPr>
            <w:r w:rsidRPr="0006648B">
              <w:rPr>
                <w:lang w:eastAsia="en-GB"/>
              </w:rPr>
              <w:t>0.05</w:t>
            </w:r>
          </w:p>
        </w:tc>
        <w:tc>
          <w:tcPr>
            <w:tcW w:w="1395" w:type="pct"/>
            <w:tcBorders>
              <w:top w:val="single" w:sz="18" w:space="0" w:color="auto"/>
              <w:left w:val="nil"/>
              <w:bottom w:val="nil"/>
              <w:right w:val="nil"/>
            </w:tcBorders>
            <w:shd w:val="clear" w:color="auto" w:fill="auto"/>
            <w:noWrap/>
            <w:vAlign w:val="center"/>
            <w:hideMark/>
          </w:tcPr>
          <w:p w14:paraId="0A0EAC71" w14:textId="77777777" w:rsidR="00F814B9" w:rsidRPr="0006648B" w:rsidRDefault="00F814B9" w:rsidP="00FC134E">
            <w:pPr>
              <w:spacing w:line="240" w:lineRule="auto"/>
              <w:jc w:val="center"/>
              <w:rPr>
                <w:lang w:eastAsia="en-GB"/>
              </w:rPr>
            </w:pPr>
            <w:r w:rsidRPr="0006648B">
              <w:rPr>
                <w:lang w:eastAsia="en-GB"/>
              </w:rPr>
              <w:t>0.69</w:t>
            </w:r>
          </w:p>
        </w:tc>
      </w:tr>
      <w:tr w:rsidR="00F814B9" w:rsidRPr="0006648B" w14:paraId="39026AD3"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6C0CD4B5"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434926A7" w14:textId="77777777" w:rsidR="00F814B9" w:rsidRPr="0006648B" w:rsidRDefault="00F814B9" w:rsidP="00FC134E">
            <w:pPr>
              <w:spacing w:line="240" w:lineRule="auto"/>
              <w:jc w:val="center"/>
              <w:rPr>
                <w:lang w:eastAsia="en-GB"/>
              </w:rPr>
            </w:pPr>
            <w:r w:rsidRPr="0006648B">
              <w:rPr>
                <w:lang w:eastAsia="en-GB"/>
              </w:rPr>
              <w:t>July</w:t>
            </w:r>
          </w:p>
        </w:tc>
        <w:tc>
          <w:tcPr>
            <w:tcW w:w="1553" w:type="pct"/>
            <w:tcBorders>
              <w:top w:val="nil"/>
              <w:left w:val="nil"/>
              <w:bottom w:val="nil"/>
              <w:right w:val="nil"/>
            </w:tcBorders>
            <w:shd w:val="clear" w:color="auto" w:fill="auto"/>
            <w:noWrap/>
            <w:vAlign w:val="center"/>
            <w:hideMark/>
          </w:tcPr>
          <w:p w14:paraId="685CBB18" w14:textId="77777777" w:rsidR="00F814B9" w:rsidRPr="0006648B" w:rsidRDefault="00F814B9" w:rsidP="00FC134E">
            <w:pPr>
              <w:spacing w:line="240" w:lineRule="auto"/>
              <w:jc w:val="center"/>
              <w:rPr>
                <w:lang w:eastAsia="en-GB"/>
              </w:rPr>
            </w:pPr>
            <w:r w:rsidRPr="0006648B">
              <w:rPr>
                <w:lang w:eastAsia="en-GB"/>
              </w:rPr>
              <w:t>7.21</w:t>
            </w:r>
          </w:p>
        </w:tc>
        <w:tc>
          <w:tcPr>
            <w:tcW w:w="587" w:type="pct"/>
            <w:tcBorders>
              <w:top w:val="nil"/>
              <w:left w:val="nil"/>
              <w:bottom w:val="nil"/>
              <w:right w:val="nil"/>
            </w:tcBorders>
            <w:shd w:val="clear" w:color="auto" w:fill="auto"/>
            <w:noWrap/>
            <w:vAlign w:val="center"/>
            <w:hideMark/>
          </w:tcPr>
          <w:p w14:paraId="48826D2C" w14:textId="77777777" w:rsidR="00F814B9" w:rsidRPr="0006648B" w:rsidRDefault="00F814B9" w:rsidP="00FC134E">
            <w:pPr>
              <w:spacing w:line="240" w:lineRule="auto"/>
              <w:jc w:val="center"/>
              <w:rPr>
                <w:lang w:eastAsia="en-GB"/>
              </w:rPr>
            </w:pPr>
            <w:r w:rsidRPr="0006648B">
              <w:rPr>
                <w:lang w:eastAsia="en-GB"/>
              </w:rPr>
              <w:t>7.01</w:t>
            </w:r>
          </w:p>
        </w:tc>
        <w:tc>
          <w:tcPr>
            <w:tcW w:w="476" w:type="pct"/>
            <w:tcBorders>
              <w:top w:val="nil"/>
              <w:left w:val="nil"/>
              <w:bottom w:val="nil"/>
              <w:right w:val="nil"/>
            </w:tcBorders>
            <w:shd w:val="clear" w:color="auto" w:fill="auto"/>
            <w:noWrap/>
            <w:vAlign w:val="center"/>
            <w:hideMark/>
          </w:tcPr>
          <w:p w14:paraId="4EA30893" w14:textId="77777777" w:rsidR="00F814B9" w:rsidRPr="0006648B" w:rsidRDefault="00F814B9" w:rsidP="00FC134E">
            <w:pPr>
              <w:spacing w:line="240" w:lineRule="auto"/>
              <w:jc w:val="center"/>
              <w:rPr>
                <w:lang w:eastAsia="en-GB"/>
              </w:rPr>
            </w:pPr>
            <w:r w:rsidRPr="0006648B">
              <w:rPr>
                <w:lang w:eastAsia="en-GB"/>
              </w:rPr>
              <w:t>0.03</w:t>
            </w:r>
          </w:p>
        </w:tc>
        <w:tc>
          <w:tcPr>
            <w:tcW w:w="1395" w:type="pct"/>
            <w:tcBorders>
              <w:top w:val="nil"/>
              <w:left w:val="nil"/>
              <w:bottom w:val="nil"/>
              <w:right w:val="nil"/>
            </w:tcBorders>
            <w:shd w:val="clear" w:color="auto" w:fill="auto"/>
            <w:noWrap/>
            <w:vAlign w:val="center"/>
            <w:hideMark/>
          </w:tcPr>
          <w:p w14:paraId="5F8CD634" w14:textId="77777777" w:rsidR="00F814B9" w:rsidRPr="0006648B" w:rsidRDefault="00F814B9" w:rsidP="00FC134E">
            <w:pPr>
              <w:spacing w:line="240" w:lineRule="auto"/>
              <w:jc w:val="center"/>
              <w:rPr>
                <w:lang w:eastAsia="en-GB"/>
              </w:rPr>
            </w:pPr>
            <w:r w:rsidRPr="0006648B">
              <w:rPr>
                <w:lang w:eastAsia="en-GB"/>
              </w:rPr>
              <w:t>0.75</w:t>
            </w:r>
          </w:p>
        </w:tc>
      </w:tr>
      <w:tr w:rsidR="00F814B9" w:rsidRPr="0006648B" w14:paraId="3EB6EF71"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2CC8E3A4"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31D1CCE4" w14:textId="77777777" w:rsidR="00F814B9" w:rsidRPr="0006648B" w:rsidRDefault="00F814B9" w:rsidP="00FC134E">
            <w:pPr>
              <w:spacing w:line="240" w:lineRule="auto"/>
              <w:jc w:val="center"/>
              <w:rPr>
                <w:lang w:eastAsia="en-GB"/>
              </w:rPr>
            </w:pPr>
            <w:r w:rsidRPr="0006648B">
              <w:rPr>
                <w:lang w:eastAsia="en-GB"/>
              </w:rPr>
              <w:t>August</w:t>
            </w:r>
          </w:p>
        </w:tc>
        <w:tc>
          <w:tcPr>
            <w:tcW w:w="1553" w:type="pct"/>
            <w:tcBorders>
              <w:top w:val="nil"/>
              <w:left w:val="nil"/>
              <w:bottom w:val="nil"/>
              <w:right w:val="nil"/>
            </w:tcBorders>
            <w:shd w:val="clear" w:color="auto" w:fill="auto"/>
            <w:noWrap/>
            <w:vAlign w:val="center"/>
            <w:hideMark/>
          </w:tcPr>
          <w:p w14:paraId="58AE1726" w14:textId="77777777" w:rsidR="00F814B9" w:rsidRPr="0006648B" w:rsidRDefault="00F814B9" w:rsidP="00FC134E">
            <w:pPr>
              <w:spacing w:line="240" w:lineRule="auto"/>
              <w:jc w:val="center"/>
              <w:rPr>
                <w:lang w:eastAsia="en-GB"/>
              </w:rPr>
            </w:pPr>
            <w:r w:rsidRPr="0006648B">
              <w:rPr>
                <w:lang w:eastAsia="en-GB"/>
              </w:rPr>
              <w:t>8.12</w:t>
            </w:r>
          </w:p>
        </w:tc>
        <w:tc>
          <w:tcPr>
            <w:tcW w:w="587" w:type="pct"/>
            <w:tcBorders>
              <w:top w:val="nil"/>
              <w:left w:val="nil"/>
              <w:bottom w:val="nil"/>
              <w:right w:val="nil"/>
            </w:tcBorders>
            <w:shd w:val="clear" w:color="auto" w:fill="auto"/>
            <w:noWrap/>
            <w:vAlign w:val="center"/>
            <w:hideMark/>
          </w:tcPr>
          <w:p w14:paraId="29BB0238" w14:textId="77777777" w:rsidR="00F814B9" w:rsidRPr="0006648B" w:rsidRDefault="00F814B9" w:rsidP="00FC134E">
            <w:pPr>
              <w:spacing w:line="240" w:lineRule="auto"/>
              <w:jc w:val="center"/>
              <w:rPr>
                <w:lang w:eastAsia="en-GB"/>
              </w:rPr>
            </w:pPr>
            <w:r w:rsidRPr="0006648B">
              <w:rPr>
                <w:lang w:eastAsia="en-GB"/>
              </w:rPr>
              <w:t>8.24</w:t>
            </w:r>
          </w:p>
        </w:tc>
        <w:tc>
          <w:tcPr>
            <w:tcW w:w="476" w:type="pct"/>
            <w:tcBorders>
              <w:top w:val="nil"/>
              <w:left w:val="nil"/>
              <w:bottom w:val="nil"/>
              <w:right w:val="nil"/>
            </w:tcBorders>
            <w:shd w:val="clear" w:color="auto" w:fill="auto"/>
            <w:noWrap/>
            <w:vAlign w:val="center"/>
            <w:hideMark/>
          </w:tcPr>
          <w:p w14:paraId="0650EA06" w14:textId="77777777" w:rsidR="00F814B9" w:rsidRPr="0006648B" w:rsidRDefault="00F814B9" w:rsidP="00FC134E">
            <w:pPr>
              <w:spacing w:line="240" w:lineRule="auto"/>
              <w:jc w:val="center"/>
              <w:rPr>
                <w:lang w:eastAsia="en-GB"/>
              </w:rPr>
            </w:pPr>
            <w:r w:rsidRPr="0006648B">
              <w:rPr>
                <w:lang w:eastAsia="en-GB"/>
              </w:rPr>
              <w:t>-0.01</w:t>
            </w:r>
          </w:p>
        </w:tc>
        <w:tc>
          <w:tcPr>
            <w:tcW w:w="1395" w:type="pct"/>
            <w:tcBorders>
              <w:top w:val="nil"/>
              <w:left w:val="nil"/>
              <w:bottom w:val="nil"/>
              <w:right w:val="nil"/>
            </w:tcBorders>
            <w:shd w:val="clear" w:color="auto" w:fill="auto"/>
            <w:noWrap/>
            <w:vAlign w:val="center"/>
            <w:hideMark/>
          </w:tcPr>
          <w:p w14:paraId="692EAD30" w14:textId="77777777" w:rsidR="00F814B9" w:rsidRPr="0006648B" w:rsidRDefault="00F814B9" w:rsidP="00FC134E">
            <w:pPr>
              <w:spacing w:line="240" w:lineRule="auto"/>
              <w:jc w:val="center"/>
              <w:rPr>
                <w:lang w:eastAsia="en-GB"/>
              </w:rPr>
            </w:pPr>
            <w:r w:rsidRPr="0006648B">
              <w:rPr>
                <w:lang w:eastAsia="en-GB"/>
              </w:rPr>
              <w:t>0.70</w:t>
            </w:r>
          </w:p>
        </w:tc>
      </w:tr>
      <w:tr w:rsidR="00F814B9" w:rsidRPr="0006648B" w14:paraId="254EC5FA" w14:textId="77777777" w:rsidTr="004821CD">
        <w:trPr>
          <w:trHeight w:val="293"/>
          <w:jc w:val="center"/>
        </w:trPr>
        <w:tc>
          <w:tcPr>
            <w:tcW w:w="601" w:type="pct"/>
            <w:tcBorders>
              <w:top w:val="nil"/>
              <w:left w:val="nil"/>
              <w:bottom w:val="single" w:sz="18" w:space="0" w:color="auto"/>
              <w:right w:val="nil"/>
            </w:tcBorders>
            <w:shd w:val="clear" w:color="auto" w:fill="auto"/>
            <w:noWrap/>
            <w:vAlign w:val="center"/>
            <w:hideMark/>
          </w:tcPr>
          <w:p w14:paraId="0B0C9633" w14:textId="77777777" w:rsidR="00F814B9" w:rsidRPr="0006648B" w:rsidRDefault="00F814B9" w:rsidP="00FC134E">
            <w:pPr>
              <w:spacing w:line="240" w:lineRule="auto"/>
              <w:jc w:val="center"/>
              <w:rPr>
                <w:lang w:eastAsia="en-GB"/>
              </w:rPr>
            </w:pPr>
          </w:p>
        </w:tc>
        <w:tc>
          <w:tcPr>
            <w:tcW w:w="387" w:type="pct"/>
            <w:tcBorders>
              <w:top w:val="nil"/>
              <w:left w:val="nil"/>
              <w:bottom w:val="single" w:sz="18" w:space="0" w:color="auto"/>
              <w:right w:val="nil"/>
            </w:tcBorders>
            <w:shd w:val="clear" w:color="auto" w:fill="auto"/>
            <w:noWrap/>
            <w:vAlign w:val="center"/>
            <w:hideMark/>
          </w:tcPr>
          <w:p w14:paraId="7CEAD553" w14:textId="77777777" w:rsidR="00F814B9" w:rsidRPr="0006648B" w:rsidRDefault="00F814B9" w:rsidP="00FC134E">
            <w:pPr>
              <w:spacing w:line="240" w:lineRule="auto"/>
              <w:jc w:val="center"/>
              <w:rPr>
                <w:lang w:eastAsia="en-GB"/>
              </w:rPr>
            </w:pPr>
            <w:r w:rsidRPr="0006648B">
              <w:rPr>
                <w:lang w:eastAsia="en-GB"/>
              </w:rPr>
              <w:t>All</w:t>
            </w:r>
          </w:p>
        </w:tc>
        <w:tc>
          <w:tcPr>
            <w:tcW w:w="1553" w:type="pct"/>
            <w:tcBorders>
              <w:top w:val="nil"/>
              <w:left w:val="nil"/>
              <w:bottom w:val="single" w:sz="18" w:space="0" w:color="auto"/>
              <w:right w:val="nil"/>
            </w:tcBorders>
            <w:shd w:val="clear" w:color="auto" w:fill="auto"/>
            <w:noWrap/>
            <w:vAlign w:val="center"/>
            <w:hideMark/>
          </w:tcPr>
          <w:p w14:paraId="5806D733" w14:textId="77777777" w:rsidR="00F814B9" w:rsidRPr="0006648B" w:rsidRDefault="00F814B9" w:rsidP="00FC134E">
            <w:pPr>
              <w:spacing w:line="240" w:lineRule="auto"/>
              <w:jc w:val="center"/>
              <w:rPr>
                <w:lang w:eastAsia="en-GB"/>
              </w:rPr>
            </w:pPr>
            <w:r w:rsidRPr="0006648B">
              <w:rPr>
                <w:lang w:eastAsia="en-GB"/>
              </w:rPr>
              <w:t>7.44</w:t>
            </w:r>
          </w:p>
        </w:tc>
        <w:tc>
          <w:tcPr>
            <w:tcW w:w="587" w:type="pct"/>
            <w:tcBorders>
              <w:top w:val="nil"/>
              <w:left w:val="nil"/>
              <w:bottom w:val="single" w:sz="18" w:space="0" w:color="auto"/>
              <w:right w:val="nil"/>
            </w:tcBorders>
            <w:shd w:val="clear" w:color="auto" w:fill="auto"/>
            <w:noWrap/>
            <w:vAlign w:val="center"/>
            <w:hideMark/>
          </w:tcPr>
          <w:p w14:paraId="197A97B8" w14:textId="77777777" w:rsidR="00F814B9" w:rsidRPr="0006648B" w:rsidRDefault="00F814B9" w:rsidP="00FC134E">
            <w:pPr>
              <w:spacing w:line="240" w:lineRule="auto"/>
              <w:jc w:val="center"/>
              <w:rPr>
                <w:lang w:eastAsia="en-GB"/>
              </w:rPr>
            </w:pPr>
            <w:r w:rsidRPr="0006648B">
              <w:rPr>
                <w:lang w:eastAsia="en-GB"/>
              </w:rPr>
              <w:t>7.35</w:t>
            </w:r>
          </w:p>
        </w:tc>
        <w:tc>
          <w:tcPr>
            <w:tcW w:w="476" w:type="pct"/>
            <w:tcBorders>
              <w:top w:val="nil"/>
              <w:left w:val="nil"/>
              <w:bottom w:val="single" w:sz="18" w:space="0" w:color="auto"/>
              <w:right w:val="nil"/>
            </w:tcBorders>
            <w:shd w:val="clear" w:color="auto" w:fill="auto"/>
            <w:noWrap/>
            <w:vAlign w:val="center"/>
            <w:hideMark/>
          </w:tcPr>
          <w:p w14:paraId="0F1B3FAB" w14:textId="77777777" w:rsidR="00F814B9" w:rsidRPr="0006648B" w:rsidRDefault="00F814B9" w:rsidP="00FC134E">
            <w:pPr>
              <w:spacing w:line="240" w:lineRule="auto"/>
              <w:jc w:val="center"/>
              <w:rPr>
                <w:lang w:eastAsia="en-GB"/>
              </w:rPr>
            </w:pPr>
            <w:r w:rsidRPr="0006648B">
              <w:rPr>
                <w:lang w:eastAsia="en-GB"/>
              </w:rPr>
              <w:t>0.01</w:t>
            </w:r>
          </w:p>
        </w:tc>
        <w:tc>
          <w:tcPr>
            <w:tcW w:w="1395" w:type="pct"/>
            <w:tcBorders>
              <w:top w:val="nil"/>
              <w:left w:val="nil"/>
              <w:bottom w:val="single" w:sz="18" w:space="0" w:color="auto"/>
              <w:right w:val="nil"/>
            </w:tcBorders>
            <w:shd w:val="clear" w:color="auto" w:fill="auto"/>
            <w:noWrap/>
            <w:vAlign w:val="center"/>
            <w:hideMark/>
          </w:tcPr>
          <w:p w14:paraId="23664416" w14:textId="77777777" w:rsidR="00F814B9" w:rsidRPr="0006648B" w:rsidRDefault="00F814B9" w:rsidP="00FC134E">
            <w:pPr>
              <w:spacing w:line="240" w:lineRule="auto"/>
              <w:jc w:val="center"/>
              <w:rPr>
                <w:lang w:eastAsia="en-GB"/>
              </w:rPr>
            </w:pPr>
            <w:r w:rsidRPr="0006648B">
              <w:rPr>
                <w:lang w:eastAsia="en-GB"/>
              </w:rPr>
              <w:t>0.85</w:t>
            </w:r>
          </w:p>
        </w:tc>
      </w:tr>
      <w:tr w:rsidR="00F814B9" w:rsidRPr="0006648B" w14:paraId="12E6C643" w14:textId="77777777" w:rsidTr="004821CD">
        <w:trPr>
          <w:trHeight w:val="293"/>
          <w:jc w:val="center"/>
        </w:trPr>
        <w:tc>
          <w:tcPr>
            <w:tcW w:w="601" w:type="pct"/>
            <w:tcBorders>
              <w:top w:val="single" w:sz="18" w:space="0" w:color="auto"/>
              <w:left w:val="nil"/>
              <w:bottom w:val="single" w:sz="18" w:space="0" w:color="auto"/>
              <w:right w:val="nil"/>
            </w:tcBorders>
            <w:shd w:val="clear" w:color="auto" w:fill="auto"/>
            <w:noWrap/>
            <w:vAlign w:val="center"/>
            <w:hideMark/>
          </w:tcPr>
          <w:p w14:paraId="5A0DD452" w14:textId="77777777" w:rsidR="00F814B9" w:rsidRPr="0006648B" w:rsidRDefault="00F814B9" w:rsidP="00FC134E">
            <w:pPr>
              <w:spacing w:line="240" w:lineRule="auto"/>
              <w:jc w:val="center"/>
              <w:rPr>
                <w:lang w:eastAsia="en-GB"/>
              </w:rPr>
            </w:pPr>
            <w:r w:rsidRPr="0006648B">
              <w:rPr>
                <w:lang w:eastAsia="en-GB"/>
              </w:rPr>
              <w:t>ROI1</w:t>
            </w:r>
          </w:p>
        </w:tc>
        <w:tc>
          <w:tcPr>
            <w:tcW w:w="387" w:type="pct"/>
            <w:tcBorders>
              <w:top w:val="single" w:sz="18" w:space="0" w:color="auto"/>
              <w:left w:val="nil"/>
              <w:bottom w:val="single" w:sz="18" w:space="0" w:color="auto"/>
              <w:right w:val="nil"/>
            </w:tcBorders>
            <w:shd w:val="clear" w:color="auto" w:fill="auto"/>
            <w:noWrap/>
            <w:vAlign w:val="center"/>
            <w:hideMark/>
          </w:tcPr>
          <w:p w14:paraId="5F973916" w14:textId="77777777" w:rsidR="00F814B9" w:rsidRPr="0006648B" w:rsidRDefault="00F814B9" w:rsidP="00FC134E">
            <w:pPr>
              <w:spacing w:line="240" w:lineRule="auto"/>
              <w:jc w:val="center"/>
              <w:rPr>
                <w:lang w:eastAsia="en-GB"/>
              </w:rPr>
            </w:pPr>
          </w:p>
        </w:tc>
        <w:tc>
          <w:tcPr>
            <w:tcW w:w="1553" w:type="pct"/>
            <w:tcBorders>
              <w:top w:val="single" w:sz="18" w:space="0" w:color="auto"/>
              <w:left w:val="nil"/>
              <w:bottom w:val="single" w:sz="18" w:space="0" w:color="auto"/>
              <w:right w:val="nil"/>
            </w:tcBorders>
            <w:shd w:val="clear" w:color="auto" w:fill="auto"/>
            <w:noWrap/>
            <w:vAlign w:val="center"/>
            <w:hideMark/>
          </w:tcPr>
          <w:p w14:paraId="4775DF07" w14:textId="77777777" w:rsidR="00F814B9" w:rsidRPr="0006648B" w:rsidRDefault="00F814B9" w:rsidP="00FC134E">
            <w:pPr>
              <w:spacing w:line="240" w:lineRule="auto"/>
              <w:jc w:val="center"/>
              <w:rPr>
                <w:szCs w:val="20"/>
                <w:lang w:eastAsia="en-GB"/>
              </w:rPr>
            </w:pPr>
          </w:p>
        </w:tc>
        <w:tc>
          <w:tcPr>
            <w:tcW w:w="587" w:type="pct"/>
            <w:tcBorders>
              <w:top w:val="single" w:sz="18" w:space="0" w:color="auto"/>
              <w:left w:val="nil"/>
              <w:bottom w:val="single" w:sz="18" w:space="0" w:color="auto"/>
              <w:right w:val="nil"/>
            </w:tcBorders>
            <w:shd w:val="clear" w:color="auto" w:fill="auto"/>
            <w:noWrap/>
            <w:vAlign w:val="center"/>
            <w:hideMark/>
          </w:tcPr>
          <w:p w14:paraId="0FF9E7D0" w14:textId="77777777" w:rsidR="00F814B9" w:rsidRPr="0006648B" w:rsidRDefault="00F814B9" w:rsidP="00FC134E">
            <w:pPr>
              <w:spacing w:line="240" w:lineRule="auto"/>
              <w:jc w:val="center"/>
              <w:rPr>
                <w:szCs w:val="20"/>
                <w:lang w:eastAsia="en-GB"/>
              </w:rPr>
            </w:pPr>
          </w:p>
        </w:tc>
        <w:tc>
          <w:tcPr>
            <w:tcW w:w="476" w:type="pct"/>
            <w:tcBorders>
              <w:top w:val="single" w:sz="18" w:space="0" w:color="auto"/>
              <w:left w:val="nil"/>
              <w:bottom w:val="single" w:sz="18" w:space="0" w:color="auto"/>
              <w:right w:val="nil"/>
            </w:tcBorders>
            <w:shd w:val="clear" w:color="auto" w:fill="auto"/>
            <w:noWrap/>
            <w:vAlign w:val="center"/>
            <w:hideMark/>
          </w:tcPr>
          <w:p w14:paraId="013EC8FE" w14:textId="77777777" w:rsidR="00F814B9" w:rsidRPr="0006648B" w:rsidRDefault="00F814B9" w:rsidP="00FC134E">
            <w:pPr>
              <w:spacing w:line="240" w:lineRule="auto"/>
              <w:jc w:val="center"/>
              <w:rPr>
                <w:szCs w:val="20"/>
                <w:lang w:eastAsia="en-GB"/>
              </w:rPr>
            </w:pPr>
          </w:p>
        </w:tc>
        <w:tc>
          <w:tcPr>
            <w:tcW w:w="1395" w:type="pct"/>
            <w:tcBorders>
              <w:top w:val="single" w:sz="18" w:space="0" w:color="auto"/>
              <w:left w:val="nil"/>
              <w:bottom w:val="single" w:sz="18" w:space="0" w:color="auto"/>
              <w:right w:val="nil"/>
            </w:tcBorders>
            <w:shd w:val="clear" w:color="auto" w:fill="auto"/>
            <w:noWrap/>
            <w:vAlign w:val="center"/>
            <w:hideMark/>
          </w:tcPr>
          <w:p w14:paraId="60B1751D" w14:textId="77777777" w:rsidR="00F814B9" w:rsidRPr="0006648B" w:rsidRDefault="00F814B9" w:rsidP="00FC134E">
            <w:pPr>
              <w:spacing w:line="240" w:lineRule="auto"/>
              <w:jc w:val="center"/>
              <w:rPr>
                <w:szCs w:val="20"/>
                <w:lang w:eastAsia="en-GB"/>
              </w:rPr>
            </w:pPr>
          </w:p>
        </w:tc>
      </w:tr>
      <w:tr w:rsidR="00F814B9" w:rsidRPr="0006648B" w14:paraId="1B0F7468" w14:textId="77777777" w:rsidTr="004821CD">
        <w:trPr>
          <w:trHeight w:val="293"/>
          <w:jc w:val="center"/>
        </w:trPr>
        <w:tc>
          <w:tcPr>
            <w:tcW w:w="601" w:type="pct"/>
            <w:tcBorders>
              <w:top w:val="single" w:sz="18" w:space="0" w:color="auto"/>
              <w:left w:val="nil"/>
              <w:bottom w:val="nil"/>
              <w:right w:val="nil"/>
            </w:tcBorders>
            <w:shd w:val="clear" w:color="auto" w:fill="auto"/>
            <w:noWrap/>
            <w:vAlign w:val="center"/>
            <w:hideMark/>
          </w:tcPr>
          <w:p w14:paraId="3A50A66C" w14:textId="77777777" w:rsidR="00F814B9" w:rsidRPr="0006648B" w:rsidRDefault="00F814B9" w:rsidP="00FC134E">
            <w:pPr>
              <w:spacing w:line="240" w:lineRule="auto"/>
              <w:jc w:val="center"/>
              <w:rPr>
                <w:szCs w:val="20"/>
                <w:lang w:eastAsia="en-GB"/>
              </w:rPr>
            </w:pPr>
          </w:p>
        </w:tc>
        <w:tc>
          <w:tcPr>
            <w:tcW w:w="387" w:type="pct"/>
            <w:tcBorders>
              <w:top w:val="single" w:sz="18" w:space="0" w:color="auto"/>
              <w:left w:val="nil"/>
              <w:bottom w:val="nil"/>
              <w:right w:val="nil"/>
            </w:tcBorders>
            <w:shd w:val="clear" w:color="auto" w:fill="auto"/>
            <w:noWrap/>
            <w:vAlign w:val="center"/>
            <w:hideMark/>
          </w:tcPr>
          <w:p w14:paraId="430D4BE9" w14:textId="77777777" w:rsidR="00F814B9" w:rsidRPr="0006648B" w:rsidRDefault="00F814B9" w:rsidP="00FC134E">
            <w:pPr>
              <w:spacing w:line="240" w:lineRule="auto"/>
              <w:jc w:val="center"/>
              <w:rPr>
                <w:lang w:eastAsia="en-GB"/>
              </w:rPr>
            </w:pPr>
            <w:r w:rsidRPr="0006648B">
              <w:rPr>
                <w:lang w:eastAsia="en-GB"/>
              </w:rPr>
              <w:t>June</w:t>
            </w:r>
          </w:p>
        </w:tc>
        <w:tc>
          <w:tcPr>
            <w:tcW w:w="1553" w:type="pct"/>
            <w:tcBorders>
              <w:top w:val="single" w:sz="18" w:space="0" w:color="auto"/>
              <w:left w:val="nil"/>
              <w:bottom w:val="nil"/>
              <w:right w:val="nil"/>
            </w:tcBorders>
            <w:shd w:val="clear" w:color="auto" w:fill="auto"/>
            <w:noWrap/>
            <w:vAlign w:val="center"/>
            <w:hideMark/>
          </w:tcPr>
          <w:p w14:paraId="7025F8D7" w14:textId="77777777" w:rsidR="00F814B9" w:rsidRPr="0006648B" w:rsidRDefault="00F814B9" w:rsidP="00FC134E">
            <w:pPr>
              <w:spacing w:line="240" w:lineRule="auto"/>
              <w:jc w:val="center"/>
              <w:rPr>
                <w:lang w:eastAsia="en-GB"/>
              </w:rPr>
            </w:pPr>
            <w:r w:rsidRPr="0006648B">
              <w:rPr>
                <w:lang w:eastAsia="en-GB"/>
              </w:rPr>
              <w:t>1.14</w:t>
            </w:r>
          </w:p>
        </w:tc>
        <w:tc>
          <w:tcPr>
            <w:tcW w:w="587" w:type="pct"/>
            <w:tcBorders>
              <w:top w:val="single" w:sz="18" w:space="0" w:color="auto"/>
              <w:left w:val="nil"/>
              <w:bottom w:val="nil"/>
              <w:right w:val="nil"/>
            </w:tcBorders>
            <w:shd w:val="clear" w:color="auto" w:fill="auto"/>
            <w:noWrap/>
            <w:vAlign w:val="center"/>
            <w:hideMark/>
          </w:tcPr>
          <w:p w14:paraId="7BC85014" w14:textId="77777777" w:rsidR="00F814B9" w:rsidRPr="0006648B" w:rsidRDefault="00F814B9" w:rsidP="00FC134E">
            <w:pPr>
              <w:spacing w:line="240" w:lineRule="auto"/>
              <w:jc w:val="center"/>
              <w:rPr>
                <w:lang w:eastAsia="en-GB"/>
              </w:rPr>
            </w:pPr>
            <w:r w:rsidRPr="0006648B">
              <w:rPr>
                <w:lang w:eastAsia="en-GB"/>
              </w:rPr>
              <w:t>1.16</w:t>
            </w:r>
          </w:p>
        </w:tc>
        <w:tc>
          <w:tcPr>
            <w:tcW w:w="476" w:type="pct"/>
            <w:tcBorders>
              <w:top w:val="single" w:sz="18" w:space="0" w:color="auto"/>
              <w:left w:val="nil"/>
              <w:bottom w:val="nil"/>
              <w:right w:val="nil"/>
            </w:tcBorders>
            <w:shd w:val="clear" w:color="auto" w:fill="auto"/>
            <w:noWrap/>
            <w:vAlign w:val="center"/>
            <w:hideMark/>
          </w:tcPr>
          <w:p w14:paraId="4EB518C2" w14:textId="77777777" w:rsidR="00F814B9" w:rsidRPr="0006648B" w:rsidRDefault="00F814B9" w:rsidP="00FC134E">
            <w:pPr>
              <w:spacing w:line="240" w:lineRule="auto"/>
              <w:jc w:val="center"/>
              <w:rPr>
                <w:lang w:eastAsia="en-GB"/>
              </w:rPr>
            </w:pPr>
            <w:r w:rsidRPr="0006648B">
              <w:rPr>
                <w:lang w:eastAsia="en-GB"/>
              </w:rPr>
              <w:t>-0.01</w:t>
            </w:r>
          </w:p>
        </w:tc>
        <w:tc>
          <w:tcPr>
            <w:tcW w:w="1395" w:type="pct"/>
            <w:tcBorders>
              <w:top w:val="single" w:sz="18" w:space="0" w:color="auto"/>
              <w:left w:val="nil"/>
              <w:bottom w:val="nil"/>
              <w:right w:val="nil"/>
            </w:tcBorders>
            <w:shd w:val="clear" w:color="auto" w:fill="auto"/>
            <w:noWrap/>
            <w:vAlign w:val="center"/>
            <w:hideMark/>
          </w:tcPr>
          <w:p w14:paraId="1483B04F" w14:textId="77777777" w:rsidR="00F814B9" w:rsidRPr="0006648B" w:rsidRDefault="00F814B9" w:rsidP="00FC134E">
            <w:pPr>
              <w:spacing w:line="240" w:lineRule="auto"/>
              <w:jc w:val="center"/>
              <w:rPr>
                <w:lang w:eastAsia="en-GB"/>
              </w:rPr>
            </w:pPr>
            <w:r w:rsidRPr="0006648B">
              <w:rPr>
                <w:lang w:eastAsia="en-GB"/>
              </w:rPr>
              <w:t>0.79</w:t>
            </w:r>
          </w:p>
        </w:tc>
      </w:tr>
      <w:tr w:rsidR="00F814B9" w:rsidRPr="0006648B" w14:paraId="10B21306"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3AF18BFA"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5F93D9A0" w14:textId="77777777" w:rsidR="00F814B9" w:rsidRPr="0006648B" w:rsidRDefault="00F814B9" w:rsidP="00FC134E">
            <w:pPr>
              <w:spacing w:line="240" w:lineRule="auto"/>
              <w:jc w:val="center"/>
              <w:rPr>
                <w:lang w:eastAsia="en-GB"/>
              </w:rPr>
            </w:pPr>
            <w:r w:rsidRPr="0006648B">
              <w:rPr>
                <w:lang w:eastAsia="en-GB"/>
              </w:rPr>
              <w:t>July</w:t>
            </w:r>
          </w:p>
        </w:tc>
        <w:tc>
          <w:tcPr>
            <w:tcW w:w="1553" w:type="pct"/>
            <w:tcBorders>
              <w:top w:val="nil"/>
              <w:left w:val="nil"/>
              <w:bottom w:val="nil"/>
              <w:right w:val="nil"/>
            </w:tcBorders>
            <w:shd w:val="clear" w:color="auto" w:fill="auto"/>
            <w:noWrap/>
            <w:vAlign w:val="center"/>
            <w:hideMark/>
          </w:tcPr>
          <w:p w14:paraId="4610A6DE" w14:textId="77777777" w:rsidR="00F814B9" w:rsidRPr="0006648B" w:rsidRDefault="00F814B9" w:rsidP="00FC134E">
            <w:pPr>
              <w:spacing w:line="240" w:lineRule="auto"/>
              <w:jc w:val="center"/>
              <w:rPr>
                <w:lang w:eastAsia="en-GB"/>
              </w:rPr>
            </w:pPr>
            <w:r w:rsidRPr="0006648B">
              <w:rPr>
                <w:lang w:eastAsia="en-GB"/>
              </w:rPr>
              <w:t>1.36</w:t>
            </w:r>
          </w:p>
        </w:tc>
        <w:tc>
          <w:tcPr>
            <w:tcW w:w="587" w:type="pct"/>
            <w:tcBorders>
              <w:top w:val="nil"/>
              <w:left w:val="nil"/>
              <w:bottom w:val="nil"/>
              <w:right w:val="nil"/>
            </w:tcBorders>
            <w:shd w:val="clear" w:color="auto" w:fill="auto"/>
            <w:noWrap/>
            <w:vAlign w:val="center"/>
            <w:hideMark/>
          </w:tcPr>
          <w:p w14:paraId="07DE6107" w14:textId="77777777" w:rsidR="00F814B9" w:rsidRPr="0006648B" w:rsidRDefault="00F814B9" w:rsidP="00FC134E">
            <w:pPr>
              <w:spacing w:line="240" w:lineRule="auto"/>
              <w:jc w:val="center"/>
              <w:rPr>
                <w:lang w:eastAsia="en-GB"/>
              </w:rPr>
            </w:pPr>
            <w:r w:rsidRPr="0006648B">
              <w:rPr>
                <w:lang w:eastAsia="en-GB"/>
              </w:rPr>
              <w:t>1.31</w:t>
            </w:r>
          </w:p>
        </w:tc>
        <w:tc>
          <w:tcPr>
            <w:tcW w:w="476" w:type="pct"/>
            <w:tcBorders>
              <w:top w:val="nil"/>
              <w:left w:val="nil"/>
              <w:bottom w:val="nil"/>
              <w:right w:val="nil"/>
            </w:tcBorders>
            <w:shd w:val="clear" w:color="auto" w:fill="auto"/>
            <w:noWrap/>
            <w:vAlign w:val="center"/>
            <w:hideMark/>
          </w:tcPr>
          <w:p w14:paraId="793CFCDE" w14:textId="77777777" w:rsidR="00F814B9" w:rsidRPr="0006648B" w:rsidRDefault="00F814B9" w:rsidP="00FC134E">
            <w:pPr>
              <w:spacing w:line="240" w:lineRule="auto"/>
              <w:jc w:val="center"/>
              <w:rPr>
                <w:lang w:eastAsia="en-GB"/>
              </w:rPr>
            </w:pPr>
            <w:r w:rsidRPr="0006648B">
              <w:rPr>
                <w:lang w:eastAsia="en-GB"/>
              </w:rPr>
              <w:t>0.04</w:t>
            </w:r>
          </w:p>
        </w:tc>
        <w:tc>
          <w:tcPr>
            <w:tcW w:w="1395" w:type="pct"/>
            <w:tcBorders>
              <w:top w:val="nil"/>
              <w:left w:val="nil"/>
              <w:bottom w:val="nil"/>
              <w:right w:val="nil"/>
            </w:tcBorders>
            <w:shd w:val="clear" w:color="auto" w:fill="auto"/>
            <w:noWrap/>
            <w:vAlign w:val="center"/>
            <w:hideMark/>
          </w:tcPr>
          <w:p w14:paraId="33BDBABF" w14:textId="77777777" w:rsidR="00F814B9" w:rsidRPr="0006648B" w:rsidRDefault="00F814B9" w:rsidP="00FC134E">
            <w:pPr>
              <w:spacing w:line="240" w:lineRule="auto"/>
              <w:jc w:val="center"/>
              <w:rPr>
                <w:lang w:eastAsia="en-GB"/>
              </w:rPr>
            </w:pPr>
            <w:r w:rsidRPr="0006648B">
              <w:rPr>
                <w:lang w:eastAsia="en-GB"/>
              </w:rPr>
              <w:t>0.83</w:t>
            </w:r>
          </w:p>
        </w:tc>
      </w:tr>
      <w:tr w:rsidR="00F814B9" w:rsidRPr="0006648B" w14:paraId="0F603F2B"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1A90744B"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32CA340B" w14:textId="77777777" w:rsidR="00F814B9" w:rsidRPr="0006648B" w:rsidRDefault="00F814B9" w:rsidP="00FC134E">
            <w:pPr>
              <w:spacing w:line="240" w:lineRule="auto"/>
              <w:jc w:val="center"/>
              <w:rPr>
                <w:lang w:eastAsia="en-GB"/>
              </w:rPr>
            </w:pPr>
            <w:r w:rsidRPr="0006648B">
              <w:rPr>
                <w:lang w:eastAsia="en-GB"/>
              </w:rPr>
              <w:t>August</w:t>
            </w:r>
          </w:p>
        </w:tc>
        <w:tc>
          <w:tcPr>
            <w:tcW w:w="1553" w:type="pct"/>
            <w:tcBorders>
              <w:top w:val="nil"/>
              <w:left w:val="nil"/>
              <w:bottom w:val="nil"/>
              <w:right w:val="nil"/>
            </w:tcBorders>
            <w:shd w:val="clear" w:color="auto" w:fill="auto"/>
            <w:noWrap/>
            <w:vAlign w:val="center"/>
            <w:hideMark/>
          </w:tcPr>
          <w:p w14:paraId="123B58D3" w14:textId="77777777" w:rsidR="00F814B9" w:rsidRPr="0006648B" w:rsidRDefault="00F814B9" w:rsidP="00FC134E">
            <w:pPr>
              <w:spacing w:line="240" w:lineRule="auto"/>
              <w:jc w:val="center"/>
              <w:rPr>
                <w:lang w:eastAsia="en-GB"/>
              </w:rPr>
            </w:pPr>
            <w:r w:rsidRPr="0006648B">
              <w:rPr>
                <w:lang w:eastAsia="en-GB"/>
              </w:rPr>
              <w:t>1.59</w:t>
            </w:r>
          </w:p>
        </w:tc>
        <w:tc>
          <w:tcPr>
            <w:tcW w:w="587" w:type="pct"/>
            <w:tcBorders>
              <w:top w:val="nil"/>
              <w:left w:val="nil"/>
              <w:bottom w:val="nil"/>
              <w:right w:val="nil"/>
            </w:tcBorders>
            <w:shd w:val="clear" w:color="auto" w:fill="auto"/>
            <w:noWrap/>
            <w:vAlign w:val="center"/>
            <w:hideMark/>
          </w:tcPr>
          <w:p w14:paraId="09CB4D6E" w14:textId="77777777" w:rsidR="00F814B9" w:rsidRPr="0006648B" w:rsidRDefault="00F814B9" w:rsidP="00FC134E">
            <w:pPr>
              <w:spacing w:line="240" w:lineRule="auto"/>
              <w:jc w:val="center"/>
              <w:rPr>
                <w:lang w:eastAsia="en-GB"/>
              </w:rPr>
            </w:pPr>
            <w:r w:rsidRPr="0006648B">
              <w:rPr>
                <w:lang w:eastAsia="en-GB"/>
              </w:rPr>
              <w:t>1.65</w:t>
            </w:r>
          </w:p>
        </w:tc>
        <w:tc>
          <w:tcPr>
            <w:tcW w:w="476" w:type="pct"/>
            <w:tcBorders>
              <w:top w:val="nil"/>
              <w:left w:val="nil"/>
              <w:bottom w:val="nil"/>
              <w:right w:val="nil"/>
            </w:tcBorders>
            <w:shd w:val="clear" w:color="auto" w:fill="auto"/>
            <w:noWrap/>
            <w:vAlign w:val="center"/>
            <w:hideMark/>
          </w:tcPr>
          <w:p w14:paraId="57661FF8" w14:textId="77777777" w:rsidR="00F814B9" w:rsidRPr="0006648B" w:rsidRDefault="00F814B9" w:rsidP="00FC134E">
            <w:pPr>
              <w:spacing w:line="240" w:lineRule="auto"/>
              <w:jc w:val="center"/>
              <w:rPr>
                <w:lang w:eastAsia="en-GB"/>
              </w:rPr>
            </w:pPr>
            <w:r w:rsidRPr="0006648B">
              <w:rPr>
                <w:lang w:eastAsia="en-GB"/>
              </w:rPr>
              <w:t>-0.04</w:t>
            </w:r>
          </w:p>
        </w:tc>
        <w:tc>
          <w:tcPr>
            <w:tcW w:w="1395" w:type="pct"/>
            <w:tcBorders>
              <w:top w:val="nil"/>
              <w:left w:val="nil"/>
              <w:bottom w:val="nil"/>
              <w:right w:val="nil"/>
            </w:tcBorders>
            <w:shd w:val="clear" w:color="auto" w:fill="auto"/>
            <w:noWrap/>
            <w:vAlign w:val="center"/>
            <w:hideMark/>
          </w:tcPr>
          <w:p w14:paraId="03E550FA" w14:textId="77777777" w:rsidR="00F814B9" w:rsidRPr="0006648B" w:rsidRDefault="00F814B9" w:rsidP="00FC134E">
            <w:pPr>
              <w:spacing w:line="240" w:lineRule="auto"/>
              <w:jc w:val="center"/>
              <w:rPr>
                <w:lang w:eastAsia="en-GB"/>
              </w:rPr>
            </w:pPr>
            <w:r w:rsidRPr="0006648B">
              <w:rPr>
                <w:lang w:eastAsia="en-GB"/>
              </w:rPr>
              <w:t>0.67</w:t>
            </w:r>
          </w:p>
        </w:tc>
      </w:tr>
      <w:tr w:rsidR="00F814B9" w:rsidRPr="0006648B" w14:paraId="405B50A8" w14:textId="77777777" w:rsidTr="004821CD">
        <w:trPr>
          <w:trHeight w:val="293"/>
          <w:jc w:val="center"/>
        </w:trPr>
        <w:tc>
          <w:tcPr>
            <w:tcW w:w="601" w:type="pct"/>
            <w:tcBorders>
              <w:top w:val="nil"/>
              <w:left w:val="nil"/>
              <w:bottom w:val="single" w:sz="18" w:space="0" w:color="auto"/>
              <w:right w:val="nil"/>
            </w:tcBorders>
            <w:shd w:val="clear" w:color="auto" w:fill="auto"/>
            <w:noWrap/>
            <w:vAlign w:val="center"/>
            <w:hideMark/>
          </w:tcPr>
          <w:p w14:paraId="7A641EDF" w14:textId="77777777" w:rsidR="00F814B9" w:rsidRPr="0006648B" w:rsidRDefault="00F814B9" w:rsidP="00FC134E">
            <w:pPr>
              <w:spacing w:line="240" w:lineRule="auto"/>
              <w:jc w:val="center"/>
              <w:rPr>
                <w:lang w:eastAsia="en-GB"/>
              </w:rPr>
            </w:pPr>
          </w:p>
        </w:tc>
        <w:tc>
          <w:tcPr>
            <w:tcW w:w="387" w:type="pct"/>
            <w:tcBorders>
              <w:top w:val="nil"/>
              <w:left w:val="nil"/>
              <w:bottom w:val="single" w:sz="18" w:space="0" w:color="auto"/>
              <w:right w:val="nil"/>
            </w:tcBorders>
            <w:shd w:val="clear" w:color="auto" w:fill="auto"/>
            <w:noWrap/>
            <w:vAlign w:val="center"/>
            <w:hideMark/>
          </w:tcPr>
          <w:p w14:paraId="6E015170" w14:textId="77777777" w:rsidR="00F814B9" w:rsidRPr="0006648B" w:rsidRDefault="00F814B9" w:rsidP="00FC134E">
            <w:pPr>
              <w:spacing w:line="240" w:lineRule="auto"/>
              <w:jc w:val="center"/>
              <w:rPr>
                <w:lang w:eastAsia="en-GB"/>
              </w:rPr>
            </w:pPr>
            <w:r w:rsidRPr="0006648B">
              <w:rPr>
                <w:lang w:eastAsia="en-GB"/>
              </w:rPr>
              <w:t>All</w:t>
            </w:r>
          </w:p>
        </w:tc>
        <w:tc>
          <w:tcPr>
            <w:tcW w:w="1553" w:type="pct"/>
            <w:tcBorders>
              <w:top w:val="nil"/>
              <w:left w:val="nil"/>
              <w:bottom w:val="single" w:sz="18" w:space="0" w:color="auto"/>
              <w:right w:val="nil"/>
            </w:tcBorders>
            <w:shd w:val="clear" w:color="auto" w:fill="auto"/>
            <w:noWrap/>
            <w:vAlign w:val="center"/>
            <w:hideMark/>
          </w:tcPr>
          <w:p w14:paraId="439E1C6A" w14:textId="77777777" w:rsidR="00F814B9" w:rsidRPr="0006648B" w:rsidRDefault="00F814B9" w:rsidP="00FC134E">
            <w:pPr>
              <w:spacing w:line="240" w:lineRule="auto"/>
              <w:jc w:val="center"/>
              <w:rPr>
                <w:lang w:eastAsia="en-GB"/>
              </w:rPr>
            </w:pPr>
            <w:r w:rsidRPr="0006648B">
              <w:rPr>
                <w:lang w:eastAsia="en-GB"/>
              </w:rPr>
              <w:t>1.40</w:t>
            </w:r>
          </w:p>
        </w:tc>
        <w:tc>
          <w:tcPr>
            <w:tcW w:w="587" w:type="pct"/>
            <w:tcBorders>
              <w:top w:val="nil"/>
              <w:left w:val="nil"/>
              <w:bottom w:val="single" w:sz="18" w:space="0" w:color="auto"/>
              <w:right w:val="nil"/>
            </w:tcBorders>
            <w:shd w:val="clear" w:color="auto" w:fill="auto"/>
            <w:noWrap/>
            <w:vAlign w:val="center"/>
            <w:hideMark/>
          </w:tcPr>
          <w:p w14:paraId="23B4E98C" w14:textId="77777777" w:rsidR="00F814B9" w:rsidRPr="0006648B" w:rsidRDefault="00F814B9" w:rsidP="00FC134E">
            <w:pPr>
              <w:spacing w:line="240" w:lineRule="auto"/>
              <w:jc w:val="center"/>
              <w:rPr>
                <w:lang w:eastAsia="en-GB"/>
              </w:rPr>
            </w:pPr>
            <w:r w:rsidRPr="0006648B">
              <w:rPr>
                <w:lang w:eastAsia="en-GB"/>
              </w:rPr>
              <w:t>1.41</w:t>
            </w:r>
          </w:p>
        </w:tc>
        <w:tc>
          <w:tcPr>
            <w:tcW w:w="476" w:type="pct"/>
            <w:tcBorders>
              <w:top w:val="nil"/>
              <w:left w:val="nil"/>
              <w:bottom w:val="single" w:sz="18" w:space="0" w:color="auto"/>
              <w:right w:val="nil"/>
            </w:tcBorders>
            <w:shd w:val="clear" w:color="auto" w:fill="auto"/>
            <w:noWrap/>
            <w:vAlign w:val="center"/>
            <w:hideMark/>
          </w:tcPr>
          <w:p w14:paraId="6E706DEF" w14:textId="77777777" w:rsidR="00F814B9" w:rsidRPr="0006648B" w:rsidRDefault="00F814B9" w:rsidP="00FC134E">
            <w:pPr>
              <w:spacing w:line="240" w:lineRule="auto"/>
              <w:jc w:val="center"/>
              <w:rPr>
                <w:lang w:eastAsia="en-GB"/>
              </w:rPr>
            </w:pPr>
            <w:r w:rsidRPr="0006648B">
              <w:rPr>
                <w:lang w:eastAsia="en-GB"/>
              </w:rPr>
              <w:t>-0.01</w:t>
            </w:r>
          </w:p>
        </w:tc>
        <w:tc>
          <w:tcPr>
            <w:tcW w:w="1395" w:type="pct"/>
            <w:tcBorders>
              <w:top w:val="nil"/>
              <w:left w:val="nil"/>
              <w:bottom w:val="single" w:sz="18" w:space="0" w:color="auto"/>
              <w:right w:val="nil"/>
            </w:tcBorders>
            <w:shd w:val="clear" w:color="auto" w:fill="auto"/>
            <w:noWrap/>
            <w:vAlign w:val="center"/>
            <w:hideMark/>
          </w:tcPr>
          <w:p w14:paraId="6A364E00" w14:textId="77777777" w:rsidR="00F814B9" w:rsidRPr="0006648B" w:rsidRDefault="00F814B9" w:rsidP="00FC134E">
            <w:pPr>
              <w:spacing w:line="240" w:lineRule="auto"/>
              <w:jc w:val="center"/>
              <w:rPr>
                <w:lang w:eastAsia="en-GB"/>
              </w:rPr>
            </w:pPr>
            <w:r w:rsidRPr="0006648B">
              <w:rPr>
                <w:lang w:eastAsia="en-GB"/>
              </w:rPr>
              <w:t>0.81</w:t>
            </w:r>
          </w:p>
        </w:tc>
      </w:tr>
      <w:tr w:rsidR="00F814B9" w:rsidRPr="0006648B" w14:paraId="7AC6B940" w14:textId="77777777" w:rsidTr="004821CD">
        <w:trPr>
          <w:trHeight w:val="293"/>
          <w:jc w:val="center"/>
        </w:trPr>
        <w:tc>
          <w:tcPr>
            <w:tcW w:w="601" w:type="pct"/>
            <w:tcBorders>
              <w:top w:val="single" w:sz="18" w:space="0" w:color="auto"/>
              <w:left w:val="nil"/>
              <w:bottom w:val="single" w:sz="18" w:space="0" w:color="auto"/>
              <w:right w:val="nil"/>
            </w:tcBorders>
            <w:shd w:val="clear" w:color="auto" w:fill="auto"/>
            <w:noWrap/>
            <w:vAlign w:val="center"/>
            <w:hideMark/>
          </w:tcPr>
          <w:p w14:paraId="0A322423" w14:textId="77777777" w:rsidR="00F814B9" w:rsidRPr="0006648B" w:rsidRDefault="00F814B9" w:rsidP="00FC134E">
            <w:pPr>
              <w:spacing w:line="240" w:lineRule="auto"/>
              <w:jc w:val="center"/>
              <w:rPr>
                <w:lang w:eastAsia="en-GB"/>
              </w:rPr>
            </w:pPr>
            <w:r w:rsidRPr="0006648B">
              <w:rPr>
                <w:lang w:eastAsia="en-GB"/>
              </w:rPr>
              <w:t>ROI2</w:t>
            </w:r>
          </w:p>
        </w:tc>
        <w:tc>
          <w:tcPr>
            <w:tcW w:w="387" w:type="pct"/>
            <w:tcBorders>
              <w:top w:val="single" w:sz="18" w:space="0" w:color="auto"/>
              <w:left w:val="nil"/>
              <w:bottom w:val="single" w:sz="18" w:space="0" w:color="auto"/>
              <w:right w:val="nil"/>
            </w:tcBorders>
            <w:shd w:val="clear" w:color="auto" w:fill="auto"/>
            <w:noWrap/>
            <w:vAlign w:val="center"/>
            <w:hideMark/>
          </w:tcPr>
          <w:p w14:paraId="40A103CB" w14:textId="77777777" w:rsidR="00F814B9" w:rsidRPr="0006648B" w:rsidRDefault="00F814B9" w:rsidP="00FC134E">
            <w:pPr>
              <w:spacing w:line="240" w:lineRule="auto"/>
              <w:jc w:val="center"/>
              <w:rPr>
                <w:lang w:eastAsia="en-GB"/>
              </w:rPr>
            </w:pPr>
          </w:p>
        </w:tc>
        <w:tc>
          <w:tcPr>
            <w:tcW w:w="1553" w:type="pct"/>
            <w:tcBorders>
              <w:top w:val="single" w:sz="18" w:space="0" w:color="auto"/>
              <w:left w:val="nil"/>
              <w:bottom w:val="single" w:sz="18" w:space="0" w:color="auto"/>
              <w:right w:val="nil"/>
            </w:tcBorders>
            <w:shd w:val="clear" w:color="auto" w:fill="auto"/>
            <w:noWrap/>
            <w:vAlign w:val="center"/>
            <w:hideMark/>
          </w:tcPr>
          <w:p w14:paraId="7C1B5B9C" w14:textId="77777777" w:rsidR="00F814B9" w:rsidRPr="0006648B" w:rsidRDefault="00F814B9" w:rsidP="00FC134E">
            <w:pPr>
              <w:spacing w:line="240" w:lineRule="auto"/>
              <w:jc w:val="center"/>
              <w:rPr>
                <w:szCs w:val="20"/>
                <w:lang w:eastAsia="en-GB"/>
              </w:rPr>
            </w:pPr>
          </w:p>
        </w:tc>
        <w:tc>
          <w:tcPr>
            <w:tcW w:w="587" w:type="pct"/>
            <w:tcBorders>
              <w:top w:val="single" w:sz="18" w:space="0" w:color="auto"/>
              <w:left w:val="nil"/>
              <w:bottom w:val="single" w:sz="18" w:space="0" w:color="auto"/>
              <w:right w:val="nil"/>
            </w:tcBorders>
            <w:shd w:val="clear" w:color="auto" w:fill="auto"/>
            <w:noWrap/>
            <w:vAlign w:val="center"/>
            <w:hideMark/>
          </w:tcPr>
          <w:p w14:paraId="409659D8" w14:textId="77777777" w:rsidR="00F814B9" w:rsidRPr="0006648B" w:rsidRDefault="00F814B9" w:rsidP="00FC134E">
            <w:pPr>
              <w:spacing w:line="240" w:lineRule="auto"/>
              <w:jc w:val="center"/>
              <w:rPr>
                <w:szCs w:val="20"/>
                <w:lang w:eastAsia="en-GB"/>
              </w:rPr>
            </w:pPr>
          </w:p>
        </w:tc>
        <w:tc>
          <w:tcPr>
            <w:tcW w:w="476" w:type="pct"/>
            <w:tcBorders>
              <w:top w:val="single" w:sz="18" w:space="0" w:color="auto"/>
              <w:left w:val="nil"/>
              <w:bottom w:val="single" w:sz="18" w:space="0" w:color="auto"/>
              <w:right w:val="nil"/>
            </w:tcBorders>
            <w:shd w:val="clear" w:color="auto" w:fill="auto"/>
            <w:noWrap/>
            <w:vAlign w:val="center"/>
            <w:hideMark/>
          </w:tcPr>
          <w:p w14:paraId="63019C24" w14:textId="77777777" w:rsidR="00F814B9" w:rsidRPr="0006648B" w:rsidRDefault="00F814B9" w:rsidP="00FC134E">
            <w:pPr>
              <w:spacing w:line="240" w:lineRule="auto"/>
              <w:jc w:val="center"/>
              <w:rPr>
                <w:szCs w:val="20"/>
                <w:lang w:eastAsia="en-GB"/>
              </w:rPr>
            </w:pPr>
          </w:p>
        </w:tc>
        <w:tc>
          <w:tcPr>
            <w:tcW w:w="1395" w:type="pct"/>
            <w:tcBorders>
              <w:top w:val="single" w:sz="18" w:space="0" w:color="auto"/>
              <w:left w:val="nil"/>
              <w:bottom w:val="single" w:sz="18" w:space="0" w:color="auto"/>
              <w:right w:val="nil"/>
            </w:tcBorders>
            <w:shd w:val="clear" w:color="auto" w:fill="auto"/>
            <w:noWrap/>
            <w:vAlign w:val="center"/>
            <w:hideMark/>
          </w:tcPr>
          <w:p w14:paraId="4FD007C4" w14:textId="77777777" w:rsidR="00F814B9" w:rsidRPr="0006648B" w:rsidRDefault="00F814B9" w:rsidP="00FC134E">
            <w:pPr>
              <w:spacing w:line="240" w:lineRule="auto"/>
              <w:jc w:val="center"/>
              <w:rPr>
                <w:szCs w:val="20"/>
                <w:lang w:eastAsia="en-GB"/>
              </w:rPr>
            </w:pPr>
          </w:p>
        </w:tc>
      </w:tr>
      <w:tr w:rsidR="00F814B9" w:rsidRPr="0006648B" w14:paraId="69D18899" w14:textId="77777777" w:rsidTr="004821CD">
        <w:trPr>
          <w:trHeight w:val="293"/>
          <w:jc w:val="center"/>
        </w:trPr>
        <w:tc>
          <w:tcPr>
            <w:tcW w:w="601" w:type="pct"/>
            <w:tcBorders>
              <w:top w:val="single" w:sz="18" w:space="0" w:color="auto"/>
              <w:left w:val="nil"/>
              <w:bottom w:val="nil"/>
              <w:right w:val="nil"/>
            </w:tcBorders>
            <w:shd w:val="clear" w:color="auto" w:fill="auto"/>
            <w:noWrap/>
            <w:vAlign w:val="center"/>
            <w:hideMark/>
          </w:tcPr>
          <w:p w14:paraId="34BDBE4B" w14:textId="77777777" w:rsidR="00F814B9" w:rsidRPr="0006648B" w:rsidRDefault="00F814B9" w:rsidP="00FC134E">
            <w:pPr>
              <w:spacing w:line="240" w:lineRule="auto"/>
              <w:jc w:val="center"/>
              <w:rPr>
                <w:szCs w:val="20"/>
                <w:lang w:eastAsia="en-GB"/>
              </w:rPr>
            </w:pPr>
          </w:p>
        </w:tc>
        <w:tc>
          <w:tcPr>
            <w:tcW w:w="387" w:type="pct"/>
            <w:tcBorders>
              <w:top w:val="single" w:sz="18" w:space="0" w:color="auto"/>
              <w:left w:val="nil"/>
              <w:bottom w:val="nil"/>
              <w:right w:val="nil"/>
            </w:tcBorders>
            <w:shd w:val="clear" w:color="auto" w:fill="auto"/>
            <w:noWrap/>
            <w:vAlign w:val="center"/>
            <w:hideMark/>
          </w:tcPr>
          <w:p w14:paraId="6E3A0867" w14:textId="77777777" w:rsidR="00F814B9" w:rsidRPr="0006648B" w:rsidRDefault="00F814B9" w:rsidP="00FC134E">
            <w:pPr>
              <w:spacing w:line="240" w:lineRule="auto"/>
              <w:jc w:val="center"/>
              <w:rPr>
                <w:lang w:eastAsia="en-GB"/>
              </w:rPr>
            </w:pPr>
            <w:r w:rsidRPr="0006648B">
              <w:rPr>
                <w:lang w:eastAsia="en-GB"/>
              </w:rPr>
              <w:t>June</w:t>
            </w:r>
          </w:p>
        </w:tc>
        <w:tc>
          <w:tcPr>
            <w:tcW w:w="1553" w:type="pct"/>
            <w:tcBorders>
              <w:top w:val="single" w:sz="18" w:space="0" w:color="auto"/>
              <w:left w:val="nil"/>
              <w:bottom w:val="nil"/>
              <w:right w:val="nil"/>
            </w:tcBorders>
            <w:shd w:val="clear" w:color="auto" w:fill="auto"/>
            <w:noWrap/>
            <w:vAlign w:val="center"/>
            <w:hideMark/>
          </w:tcPr>
          <w:p w14:paraId="43614A5C" w14:textId="77777777" w:rsidR="00F814B9" w:rsidRPr="0006648B" w:rsidRDefault="00F814B9" w:rsidP="00FC134E">
            <w:pPr>
              <w:spacing w:line="240" w:lineRule="auto"/>
              <w:jc w:val="center"/>
              <w:rPr>
                <w:lang w:eastAsia="en-GB"/>
              </w:rPr>
            </w:pPr>
            <w:r w:rsidRPr="0006648B">
              <w:rPr>
                <w:lang w:eastAsia="en-GB"/>
              </w:rPr>
              <w:t>0.89</w:t>
            </w:r>
          </w:p>
        </w:tc>
        <w:tc>
          <w:tcPr>
            <w:tcW w:w="587" w:type="pct"/>
            <w:tcBorders>
              <w:top w:val="single" w:sz="18" w:space="0" w:color="auto"/>
              <w:left w:val="nil"/>
              <w:bottom w:val="nil"/>
              <w:right w:val="nil"/>
            </w:tcBorders>
            <w:shd w:val="clear" w:color="auto" w:fill="auto"/>
            <w:noWrap/>
            <w:vAlign w:val="center"/>
            <w:hideMark/>
          </w:tcPr>
          <w:p w14:paraId="066E777A" w14:textId="77777777" w:rsidR="00F814B9" w:rsidRPr="0006648B" w:rsidRDefault="00F814B9" w:rsidP="00FC134E">
            <w:pPr>
              <w:spacing w:line="240" w:lineRule="auto"/>
              <w:jc w:val="center"/>
              <w:rPr>
                <w:lang w:eastAsia="en-GB"/>
              </w:rPr>
            </w:pPr>
            <w:r w:rsidRPr="0006648B">
              <w:rPr>
                <w:lang w:eastAsia="en-GB"/>
              </w:rPr>
              <w:t>0.97</w:t>
            </w:r>
          </w:p>
        </w:tc>
        <w:tc>
          <w:tcPr>
            <w:tcW w:w="476" w:type="pct"/>
            <w:tcBorders>
              <w:top w:val="single" w:sz="18" w:space="0" w:color="auto"/>
              <w:left w:val="nil"/>
              <w:bottom w:val="nil"/>
              <w:right w:val="nil"/>
            </w:tcBorders>
            <w:shd w:val="clear" w:color="auto" w:fill="auto"/>
            <w:noWrap/>
            <w:vAlign w:val="center"/>
            <w:hideMark/>
          </w:tcPr>
          <w:p w14:paraId="56EA44CE" w14:textId="77777777" w:rsidR="00F814B9" w:rsidRPr="0006648B" w:rsidRDefault="00F814B9" w:rsidP="00FC134E">
            <w:pPr>
              <w:spacing w:line="240" w:lineRule="auto"/>
              <w:jc w:val="center"/>
              <w:rPr>
                <w:lang w:eastAsia="en-GB"/>
              </w:rPr>
            </w:pPr>
            <w:r w:rsidRPr="0006648B">
              <w:rPr>
                <w:lang w:eastAsia="en-GB"/>
              </w:rPr>
              <w:t>-0.09</w:t>
            </w:r>
          </w:p>
        </w:tc>
        <w:tc>
          <w:tcPr>
            <w:tcW w:w="1395" w:type="pct"/>
            <w:tcBorders>
              <w:top w:val="single" w:sz="18" w:space="0" w:color="auto"/>
              <w:left w:val="nil"/>
              <w:bottom w:val="nil"/>
              <w:right w:val="nil"/>
            </w:tcBorders>
            <w:shd w:val="clear" w:color="auto" w:fill="auto"/>
            <w:noWrap/>
            <w:vAlign w:val="center"/>
            <w:hideMark/>
          </w:tcPr>
          <w:p w14:paraId="745E8998" w14:textId="77777777" w:rsidR="00F814B9" w:rsidRPr="0006648B" w:rsidRDefault="00F814B9" w:rsidP="00FC134E">
            <w:pPr>
              <w:spacing w:line="240" w:lineRule="auto"/>
              <w:jc w:val="center"/>
              <w:rPr>
                <w:lang w:eastAsia="en-GB"/>
              </w:rPr>
            </w:pPr>
            <w:r w:rsidRPr="0006648B">
              <w:rPr>
                <w:lang w:eastAsia="en-GB"/>
              </w:rPr>
              <w:t>0.72</w:t>
            </w:r>
          </w:p>
        </w:tc>
      </w:tr>
      <w:tr w:rsidR="00F814B9" w:rsidRPr="0006648B" w14:paraId="40569330"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26724381"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08947140" w14:textId="77777777" w:rsidR="00F814B9" w:rsidRPr="0006648B" w:rsidRDefault="00F814B9" w:rsidP="00FC134E">
            <w:pPr>
              <w:spacing w:line="240" w:lineRule="auto"/>
              <w:jc w:val="center"/>
              <w:rPr>
                <w:lang w:eastAsia="en-GB"/>
              </w:rPr>
            </w:pPr>
            <w:r w:rsidRPr="0006648B">
              <w:rPr>
                <w:lang w:eastAsia="en-GB"/>
              </w:rPr>
              <w:t>July</w:t>
            </w:r>
          </w:p>
        </w:tc>
        <w:tc>
          <w:tcPr>
            <w:tcW w:w="1553" w:type="pct"/>
            <w:tcBorders>
              <w:top w:val="nil"/>
              <w:left w:val="nil"/>
              <w:bottom w:val="nil"/>
              <w:right w:val="nil"/>
            </w:tcBorders>
            <w:shd w:val="clear" w:color="auto" w:fill="auto"/>
            <w:noWrap/>
            <w:vAlign w:val="center"/>
            <w:hideMark/>
          </w:tcPr>
          <w:p w14:paraId="41C95F5E" w14:textId="77777777" w:rsidR="00F814B9" w:rsidRPr="0006648B" w:rsidRDefault="00F814B9" w:rsidP="00FC134E">
            <w:pPr>
              <w:spacing w:line="240" w:lineRule="auto"/>
              <w:jc w:val="center"/>
              <w:rPr>
                <w:lang w:eastAsia="en-GB"/>
              </w:rPr>
            </w:pPr>
            <w:r w:rsidRPr="0006648B">
              <w:rPr>
                <w:lang w:eastAsia="en-GB"/>
              </w:rPr>
              <w:t>0.95</w:t>
            </w:r>
          </w:p>
        </w:tc>
        <w:tc>
          <w:tcPr>
            <w:tcW w:w="587" w:type="pct"/>
            <w:tcBorders>
              <w:top w:val="nil"/>
              <w:left w:val="nil"/>
              <w:bottom w:val="nil"/>
              <w:right w:val="nil"/>
            </w:tcBorders>
            <w:shd w:val="clear" w:color="auto" w:fill="auto"/>
            <w:noWrap/>
            <w:vAlign w:val="center"/>
            <w:hideMark/>
          </w:tcPr>
          <w:p w14:paraId="655C7F0D" w14:textId="77777777" w:rsidR="00F814B9" w:rsidRPr="0006648B" w:rsidRDefault="00F814B9" w:rsidP="00FC134E">
            <w:pPr>
              <w:spacing w:line="240" w:lineRule="auto"/>
              <w:jc w:val="center"/>
              <w:rPr>
                <w:lang w:eastAsia="en-GB"/>
              </w:rPr>
            </w:pPr>
            <w:r w:rsidRPr="0006648B">
              <w:rPr>
                <w:lang w:eastAsia="en-GB"/>
              </w:rPr>
              <w:t>0.99</w:t>
            </w:r>
          </w:p>
        </w:tc>
        <w:tc>
          <w:tcPr>
            <w:tcW w:w="476" w:type="pct"/>
            <w:tcBorders>
              <w:top w:val="nil"/>
              <w:left w:val="nil"/>
              <w:bottom w:val="nil"/>
              <w:right w:val="nil"/>
            </w:tcBorders>
            <w:shd w:val="clear" w:color="auto" w:fill="auto"/>
            <w:noWrap/>
            <w:vAlign w:val="center"/>
            <w:hideMark/>
          </w:tcPr>
          <w:p w14:paraId="2882F0C3" w14:textId="77777777" w:rsidR="00F814B9" w:rsidRPr="0006648B" w:rsidRDefault="00F814B9" w:rsidP="00FC134E">
            <w:pPr>
              <w:spacing w:line="240" w:lineRule="auto"/>
              <w:jc w:val="center"/>
              <w:rPr>
                <w:lang w:eastAsia="en-GB"/>
              </w:rPr>
            </w:pPr>
            <w:r w:rsidRPr="0006648B">
              <w:rPr>
                <w:lang w:eastAsia="en-GB"/>
              </w:rPr>
              <w:t>-0.04</w:t>
            </w:r>
          </w:p>
        </w:tc>
        <w:tc>
          <w:tcPr>
            <w:tcW w:w="1395" w:type="pct"/>
            <w:tcBorders>
              <w:top w:val="nil"/>
              <w:left w:val="nil"/>
              <w:bottom w:val="nil"/>
              <w:right w:val="nil"/>
            </w:tcBorders>
            <w:shd w:val="clear" w:color="auto" w:fill="auto"/>
            <w:noWrap/>
            <w:vAlign w:val="center"/>
            <w:hideMark/>
          </w:tcPr>
          <w:p w14:paraId="425B36EA" w14:textId="77777777" w:rsidR="00F814B9" w:rsidRPr="0006648B" w:rsidRDefault="00F814B9" w:rsidP="00FC134E">
            <w:pPr>
              <w:spacing w:line="240" w:lineRule="auto"/>
              <w:jc w:val="center"/>
              <w:rPr>
                <w:lang w:eastAsia="en-GB"/>
              </w:rPr>
            </w:pPr>
            <w:r w:rsidRPr="0006648B">
              <w:rPr>
                <w:lang w:eastAsia="en-GB"/>
              </w:rPr>
              <w:t>0.83</w:t>
            </w:r>
          </w:p>
        </w:tc>
      </w:tr>
      <w:tr w:rsidR="00F814B9" w:rsidRPr="0006648B" w14:paraId="677DFF7C"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54596CA8"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05AA492B" w14:textId="77777777" w:rsidR="00F814B9" w:rsidRPr="0006648B" w:rsidRDefault="00F814B9" w:rsidP="00FC134E">
            <w:pPr>
              <w:spacing w:line="240" w:lineRule="auto"/>
              <w:jc w:val="center"/>
              <w:rPr>
                <w:lang w:eastAsia="en-GB"/>
              </w:rPr>
            </w:pPr>
            <w:r w:rsidRPr="0006648B">
              <w:rPr>
                <w:lang w:eastAsia="en-GB"/>
              </w:rPr>
              <w:t>August</w:t>
            </w:r>
          </w:p>
        </w:tc>
        <w:tc>
          <w:tcPr>
            <w:tcW w:w="1553" w:type="pct"/>
            <w:tcBorders>
              <w:top w:val="nil"/>
              <w:left w:val="nil"/>
              <w:bottom w:val="nil"/>
              <w:right w:val="nil"/>
            </w:tcBorders>
            <w:shd w:val="clear" w:color="auto" w:fill="auto"/>
            <w:noWrap/>
            <w:vAlign w:val="center"/>
            <w:hideMark/>
          </w:tcPr>
          <w:p w14:paraId="70C5ABD1" w14:textId="77777777" w:rsidR="00F814B9" w:rsidRPr="0006648B" w:rsidRDefault="00F814B9" w:rsidP="00FC134E">
            <w:pPr>
              <w:spacing w:line="240" w:lineRule="auto"/>
              <w:jc w:val="center"/>
              <w:rPr>
                <w:lang w:eastAsia="en-GB"/>
              </w:rPr>
            </w:pPr>
            <w:r w:rsidRPr="0006648B">
              <w:rPr>
                <w:lang w:eastAsia="en-GB"/>
              </w:rPr>
              <w:t>1.21</w:t>
            </w:r>
          </w:p>
        </w:tc>
        <w:tc>
          <w:tcPr>
            <w:tcW w:w="587" w:type="pct"/>
            <w:tcBorders>
              <w:top w:val="nil"/>
              <w:left w:val="nil"/>
              <w:bottom w:val="nil"/>
              <w:right w:val="nil"/>
            </w:tcBorders>
            <w:shd w:val="clear" w:color="auto" w:fill="auto"/>
            <w:noWrap/>
            <w:vAlign w:val="center"/>
            <w:hideMark/>
          </w:tcPr>
          <w:p w14:paraId="6A5D6FC7" w14:textId="77777777" w:rsidR="00F814B9" w:rsidRPr="0006648B" w:rsidRDefault="00F814B9" w:rsidP="00FC134E">
            <w:pPr>
              <w:spacing w:line="240" w:lineRule="auto"/>
              <w:jc w:val="center"/>
              <w:rPr>
                <w:lang w:eastAsia="en-GB"/>
              </w:rPr>
            </w:pPr>
            <w:r w:rsidRPr="0006648B">
              <w:rPr>
                <w:lang w:eastAsia="en-GB"/>
              </w:rPr>
              <w:t>1.19</w:t>
            </w:r>
          </w:p>
        </w:tc>
        <w:tc>
          <w:tcPr>
            <w:tcW w:w="476" w:type="pct"/>
            <w:tcBorders>
              <w:top w:val="nil"/>
              <w:left w:val="nil"/>
              <w:bottom w:val="nil"/>
              <w:right w:val="nil"/>
            </w:tcBorders>
            <w:shd w:val="clear" w:color="auto" w:fill="auto"/>
            <w:noWrap/>
            <w:vAlign w:val="center"/>
            <w:hideMark/>
          </w:tcPr>
          <w:p w14:paraId="1D961311" w14:textId="77777777" w:rsidR="00F814B9" w:rsidRPr="0006648B" w:rsidRDefault="00F814B9" w:rsidP="00FC134E">
            <w:pPr>
              <w:spacing w:line="240" w:lineRule="auto"/>
              <w:jc w:val="center"/>
              <w:rPr>
                <w:lang w:eastAsia="en-GB"/>
              </w:rPr>
            </w:pPr>
            <w:r w:rsidRPr="0006648B">
              <w:rPr>
                <w:lang w:eastAsia="en-GB"/>
              </w:rPr>
              <w:t>0.02</w:t>
            </w:r>
          </w:p>
        </w:tc>
        <w:tc>
          <w:tcPr>
            <w:tcW w:w="1395" w:type="pct"/>
            <w:tcBorders>
              <w:top w:val="nil"/>
              <w:left w:val="nil"/>
              <w:bottom w:val="nil"/>
              <w:right w:val="nil"/>
            </w:tcBorders>
            <w:shd w:val="clear" w:color="auto" w:fill="auto"/>
            <w:noWrap/>
            <w:vAlign w:val="center"/>
            <w:hideMark/>
          </w:tcPr>
          <w:p w14:paraId="21662AA0" w14:textId="77777777" w:rsidR="00F814B9" w:rsidRPr="0006648B" w:rsidRDefault="00F814B9" w:rsidP="00FC134E">
            <w:pPr>
              <w:spacing w:line="240" w:lineRule="auto"/>
              <w:jc w:val="center"/>
              <w:rPr>
                <w:lang w:eastAsia="en-GB"/>
              </w:rPr>
            </w:pPr>
            <w:r w:rsidRPr="0006648B">
              <w:rPr>
                <w:lang w:eastAsia="en-GB"/>
              </w:rPr>
              <w:t>0.72</w:t>
            </w:r>
          </w:p>
        </w:tc>
      </w:tr>
      <w:tr w:rsidR="00F814B9" w:rsidRPr="0006648B" w14:paraId="54364E7A" w14:textId="77777777" w:rsidTr="004821CD">
        <w:trPr>
          <w:trHeight w:val="293"/>
          <w:jc w:val="center"/>
        </w:trPr>
        <w:tc>
          <w:tcPr>
            <w:tcW w:w="601" w:type="pct"/>
            <w:tcBorders>
              <w:top w:val="nil"/>
              <w:left w:val="nil"/>
              <w:bottom w:val="single" w:sz="18" w:space="0" w:color="auto"/>
              <w:right w:val="nil"/>
            </w:tcBorders>
            <w:shd w:val="clear" w:color="auto" w:fill="auto"/>
            <w:noWrap/>
            <w:vAlign w:val="center"/>
            <w:hideMark/>
          </w:tcPr>
          <w:p w14:paraId="67BF1D33" w14:textId="77777777" w:rsidR="00F814B9" w:rsidRPr="0006648B" w:rsidRDefault="00F814B9" w:rsidP="00FC134E">
            <w:pPr>
              <w:spacing w:line="240" w:lineRule="auto"/>
              <w:jc w:val="center"/>
              <w:rPr>
                <w:lang w:eastAsia="en-GB"/>
              </w:rPr>
            </w:pPr>
          </w:p>
        </w:tc>
        <w:tc>
          <w:tcPr>
            <w:tcW w:w="387" w:type="pct"/>
            <w:tcBorders>
              <w:top w:val="nil"/>
              <w:left w:val="nil"/>
              <w:bottom w:val="single" w:sz="18" w:space="0" w:color="auto"/>
              <w:right w:val="nil"/>
            </w:tcBorders>
            <w:shd w:val="clear" w:color="auto" w:fill="auto"/>
            <w:noWrap/>
            <w:vAlign w:val="center"/>
            <w:hideMark/>
          </w:tcPr>
          <w:p w14:paraId="29D00F9C" w14:textId="77777777" w:rsidR="00F814B9" w:rsidRPr="0006648B" w:rsidRDefault="00F814B9" w:rsidP="00FC134E">
            <w:pPr>
              <w:spacing w:line="240" w:lineRule="auto"/>
              <w:jc w:val="center"/>
              <w:rPr>
                <w:lang w:eastAsia="en-GB"/>
              </w:rPr>
            </w:pPr>
            <w:r w:rsidRPr="0006648B">
              <w:rPr>
                <w:lang w:eastAsia="en-GB"/>
              </w:rPr>
              <w:t>All</w:t>
            </w:r>
          </w:p>
        </w:tc>
        <w:tc>
          <w:tcPr>
            <w:tcW w:w="1553" w:type="pct"/>
            <w:tcBorders>
              <w:top w:val="nil"/>
              <w:left w:val="nil"/>
              <w:bottom w:val="single" w:sz="18" w:space="0" w:color="auto"/>
              <w:right w:val="nil"/>
            </w:tcBorders>
            <w:shd w:val="clear" w:color="auto" w:fill="auto"/>
            <w:noWrap/>
            <w:vAlign w:val="center"/>
            <w:hideMark/>
          </w:tcPr>
          <w:p w14:paraId="2DF3A499" w14:textId="77777777" w:rsidR="00F814B9" w:rsidRPr="0006648B" w:rsidRDefault="00F814B9" w:rsidP="00FC134E">
            <w:pPr>
              <w:spacing w:line="240" w:lineRule="auto"/>
              <w:jc w:val="center"/>
              <w:rPr>
                <w:lang w:eastAsia="en-GB"/>
              </w:rPr>
            </w:pPr>
            <w:r w:rsidRPr="0006648B">
              <w:rPr>
                <w:lang w:eastAsia="en-GB"/>
              </w:rPr>
              <w:t>1.04</w:t>
            </w:r>
          </w:p>
        </w:tc>
        <w:tc>
          <w:tcPr>
            <w:tcW w:w="587" w:type="pct"/>
            <w:tcBorders>
              <w:top w:val="nil"/>
              <w:left w:val="nil"/>
              <w:bottom w:val="single" w:sz="18" w:space="0" w:color="auto"/>
              <w:right w:val="nil"/>
            </w:tcBorders>
            <w:shd w:val="clear" w:color="auto" w:fill="auto"/>
            <w:noWrap/>
            <w:vAlign w:val="center"/>
            <w:hideMark/>
          </w:tcPr>
          <w:p w14:paraId="76FE3BA6" w14:textId="77777777" w:rsidR="00F814B9" w:rsidRPr="0006648B" w:rsidRDefault="00F814B9" w:rsidP="00FC134E">
            <w:pPr>
              <w:spacing w:line="240" w:lineRule="auto"/>
              <w:jc w:val="center"/>
              <w:rPr>
                <w:lang w:eastAsia="en-GB"/>
              </w:rPr>
            </w:pPr>
            <w:r w:rsidRPr="0006648B">
              <w:rPr>
                <w:lang w:eastAsia="en-GB"/>
              </w:rPr>
              <w:t>1.06</w:t>
            </w:r>
          </w:p>
        </w:tc>
        <w:tc>
          <w:tcPr>
            <w:tcW w:w="476" w:type="pct"/>
            <w:tcBorders>
              <w:top w:val="nil"/>
              <w:left w:val="nil"/>
              <w:bottom w:val="single" w:sz="18" w:space="0" w:color="auto"/>
              <w:right w:val="nil"/>
            </w:tcBorders>
            <w:shd w:val="clear" w:color="auto" w:fill="auto"/>
            <w:noWrap/>
            <w:vAlign w:val="center"/>
            <w:hideMark/>
          </w:tcPr>
          <w:p w14:paraId="124346BE" w14:textId="77777777" w:rsidR="00F814B9" w:rsidRPr="0006648B" w:rsidRDefault="00F814B9" w:rsidP="00FC134E">
            <w:pPr>
              <w:spacing w:line="240" w:lineRule="auto"/>
              <w:jc w:val="center"/>
              <w:rPr>
                <w:lang w:eastAsia="en-GB"/>
              </w:rPr>
            </w:pPr>
            <w:r w:rsidRPr="0006648B">
              <w:rPr>
                <w:lang w:eastAsia="en-GB"/>
              </w:rPr>
              <w:t>-0.02</w:t>
            </w:r>
          </w:p>
        </w:tc>
        <w:tc>
          <w:tcPr>
            <w:tcW w:w="1395" w:type="pct"/>
            <w:tcBorders>
              <w:top w:val="nil"/>
              <w:left w:val="nil"/>
              <w:bottom w:val="single" w:sz="18" w:space="0" w:color="auto"/>
              <w:right w:val="nil"/>
            </w:tcBorders>
            <w:shd w:val="clear" w:color="auto" w:fill="auto"/>
            <w:noWrap/>
            <w:vAlign w:val="center"/>
            <w:hideMark/>
          </w:tcPr>
          <w:p w14:paraId="39FDAF2E" w14:textId="77777777" w:rsidR="00F814B9" w:rsidRPr="0006648B" w:rsidRDefault="00F814B9" w:rsidP="00FC134E">
            <w:pPr>
              <w:spacing w:line="240" w:lineRule="auto"/>
              <w:jc w:val="center"/>
              <w:rPr>
                <w:lang w:eastAsia="en-GB"/>
              </w:rPr>
            </w:pPr>
            <w:r w:rsidRPr="0006648B">
              <w:rPr>
                <w:lang w:eastAsia="en-GB"/>
              </w:rPr>
              <w:t>0.84</w:t>
            </w:r>
          </w:p>
        </w:tc>
      </w:tr>
      <w:tr w:rsidR="00F814B9" w:rsidRPr="0006648B" w14:paraId="5ED8FF54" w14:textId="77777777" w:rsidTr="004821CD">
        <w:trPr>
          <w:trHeight w:val="293"/>
          <w:jc w:val="center"/>
        </w:trPr>
        <w:tc>
          <w:tcPr>
            <w:tcW w:w="601" w:type="pct"/>
            <w:tcBorders>
              <w:top w:val="single" w:sz="18" w:space="0" w:color="auto"/>
              <w:left w:val="nil"/>
              <w:bottom w:val="single" w:sz="18" w:space="0" w:color="auto"/>
              <w:right w:val="nil"/>
            </w:tcBorders>
            <w:shd w:val="clear" w:color="auto" w:fill="auto"/>
            <w:noWrap/>
            <w:vAlign w:val="center"/>
            <w:hideMark/>
          </w:tcPr>
          <w:p w14:paraId="426D8532" w14:textId="77777777" w:rsidR="00F814B9" w:rsidRPr="0006648B" w:rsidRDefault="00F814B9" w:rsidP="00FC134E">
            <w:pPr>
              <w:spacing w:line="240" w:lineRule="auto"/>
              <w:jc w:val="center"/>
              <w:rPr>
                <w:lang w:eastAsia="en-GB"/>
              </w:rPr>
            </w:pPr>
            <w:r w:rsidRPr="0006648B">
              <w:rPr>
                <w:lang w:eastAsia="en-GB"/>
              </w:rPr>
              <w:t>ROI3</w:t>
            </w:r>
          </w:p>
        </w:tc>
        <w:tc>
          <w:tcPr>
            <w:tcW w:w="387" w:type="pct"/>
            <w:tcBorders>
              <w:top w:val="single" w:sz="18" w:space="0" w:color="auto"/>
              <w:left w:val="nil"/>
              <w:bottom w:val="single" w:sz="18" w:space="0" w:color="auto"/>
              <w:right w:val="nil"/>
            </w:tcBorders>
            <w:shd w:val="clear" w:color="auto" w:fill="auto"/>
            <w:noWrap/>
            <w:vAlign w:val="center"/>
            <w:hideMark/>
          </w:tcPr>
          <w:p w14:paraId="7E9BB80F" w14:textId="77777777" w:rsidR="00F814B9" w:rsidRPr="0006648B" w:rsidRDefault="00F814B9" w:rsidP="00FC134E">
            <w:pPr>
              <w:spacing w:line="240" w:lineRule="auto"/>
              <w:jc w:val="center"/>
              <w:rPr>
                <w:lang w:eastAsia="en-GB"/>
              </w:rPr>
            </w:pPr>
          </w:p>
        </w:tc>
        <w:tc>
          <w:tcPr>
            <w:tcW w:w="1553" w:type="pct"/>
            <w:tcBorders>
              <w:top w:val="single" w:sz="18" w:space="0" w:color="auto"/>
              <w:left w:val="nil"/>
              <w:bottom w:val="single" w:sz="18" w:space="0" w:color="auto"/>
              <w:right w:val="nil"/>
            </w:tcBorders>
            <w:shd w:val="clear" w:color="auto" w:fill="auto"/>
            <w:noWrap/>
            <w:vAlign w:val="center"/>
            <w:hideMark/>
          </w:tcPr>
          <w:p w14:paraId="36F1230B" w14:textId="77777777" w:rsidR="00F814B9" w:rsidRPr="0006648B" w:rsidRDefault="00F814B9" w:rsidP="00FC134E">
            <w:pPr>
              <w:spacing w:line="240" w:lineRule="auto"/>
              <w:jc w:val="center"/>
              <w:rPr>
                <w:szCs w:val="20"/>
                <w:lang w:eastAsia="en-GB"/>
              </w:rPr>
            </w:pPr>
          </w:p>
        </w:tc>
        <w:tc>
          <w:tcPr>
            <w:tcW w:w="587" w:type="pct"/>
            <w:tcBorders>
              <w:top w:val="single" w:sz="18" w:space="0" w:color="auto"/>
              <w:left w:val="nil"/>
              <w:bottom w:val="single" w:sz="18" w:space="0" w:color="auto"/>
              <w:right w:val="nil"/>
            </w:tcBorders>
            <w:shd w:val="clear" w:color="auto" w:fill="auto"/>
            <w:noWrap/>
            <w:vAlign w:val="center"/>
            <w:hideMark/>
          </w:tcPr>
          <w:p w14:paraId="5BDA1FC1" w14:textId="77777777" w:rsidR="00F814B9" w:rsidRPr="0006648B" w:rsidRDefault="00F814B9" w:rsidP="00FC134E">
            <w:pPr>
              <w:spacing w:line="240" w:lineRule="auto"/>
              <w:jc w:val="center"/>
              <w:rPr>
                <w:szCs w:val="20"/>
                <w:lang w:eastAsia="en-GB"/>
              </w:rPr>
            </w:pPr>
          </w:p>
        </w:tc>
        <w:tc>
          <w:tcPr>
            <w:tcW w:w="476" w:type="pct"/>
            <w:tcBorders>
              <w:top w:val="single" w:sz="18" w:space="0" w:color="auto"/>
              <w:left w:val="nil"/>
              <w:bottom w:val="single" w:sz="18" w:space="0" w:color="auto"/>
              <w:right w:val="nil"/>
            </w:tcBorders>
            <w:shd w:val="clear" w:color="auto" w:fill="auto"/>
            <w:noWrap/>
            <w:vAlign w:val="center"/>
            <w:hideMark/>
          </w:tcPr>
          <w:p w14:paraId="5A01293F" w14:textId="77777777" w:rsidR="00F814B9" w:rsidRPr="0006648B" w:rsidRDefault="00F814B9" w:rsidP="00FC134E">
            <w:pPr>
              <w:spacing w:line="240" w:lineRule="auto"/>
              <w:jc w:val="center"/>
              <w:rPr>
                <w:szCs w:val="20"/>
                <w:lang w:eastAsia="en-GB"/>
              </w:rPr>
            </w:pPr>
          </w:p>
        </w:tc>
        <w:tc>
          <w:tcPr>
            <w:tcW w:w="1395" w:type="pct"/>
            <w:tcBorders>
              <w:top w:val="single" w:sz="18" w:space="0" w:color="auto"/>
              <w:left w:val="nil"/>
              <w:bottom w:val="single" w:sz="18" w:space="0" w:color="auto"/>
              <w:right w:val="nil"/>
            </w:tcBorders>
            <w:shd w:val="clear" w:color="auto" w:fill="auto"/>
            <w:noWrap/>
            <w:vAlign w:val="center"/>
            <w:hideMark/>
          </w:tcPr>
          <w:p w14:paraId="79983292" w14:textId="77777777" w:rsidR="00F814B9" w:rsidRPr="0006648B" w:rsidRDefault="00F814B9" w:rsidP="00FC134E">
            <w:pPr>
              <w:spacing w:line="240" w:lineRule="auto"/>
              <w:jc w:val="center"/>
              <w:rPr>
                <w:szCs w:val="20"/>
                <w:lang w:eastAsia="en-GB"/>
              </w:rPr>
            </w:pPr>
          </w:p>
        </w:tc>
      </w:tr>
      <w:tr w:rsidR="00F814B9" w:rsidRPr="0006648B" w14:paraId="0A79D4DF" w14:textId="77777777" w:rsidTr="004821CD">
        <w:trPr>
          <w:trHeight w:val="293"/>
          <w:jc w:val="center"/>
        </w:trPr>
        <w:tc>
          <w:tcPr>
            <w:tcW w:w="601" w:type="pct"/>
            <w:tcBorders>
              <w:top w:val="single" w:sz="18" w:space="0" w:color="auto"/>
              <w:left w:val="nil"/>
              <w:bottom w:val="nil"/>
              <w:right w:val="nil"/>
            </w:tcBorders>
            <w:shd w:val="clear" w:color="auto" w:fill="auto"/>
            <w:noWrap/>
            <w:vAlign w:val="center"/>
            <w:hideMark/>
          </w:tcPr>
          <w:p w14:paraId="45C80FC2" w14:textId="77777777" w:rsidR="00F814B9" w:rsidRPr="0006648B" w:rsidRDefault="00F814B9" w:rsidP="00FC134E">
            <w:pPr>
              <w:spacing w:line="240" w:lineRule="auto"/>
              <w:jc w:val="center"/>
              <w:rPr>
                <w:szCs w:val="20"/>
                <w:lang w:eastAsia="en-GB"/>
              </w:rPr>
            </w:pPr>
          </w:p>
        </w:tc>
        <w:tc>
          <w:tcPr>
            <w:tcW w:w="387" w:type="pct"/>
            <w:tcBorders>
              <w:top w:val="single" w:sz="18" w:space="0" w:color="auto"/>
              <w:left w:val="nil"/>
              <w:bottom w:val="nil"/>
              <w:right w:val="nil"/>
            </w:tcBorders>
            <w:shd w:val="clear" w:color="auto" w:fill="auto"/>
            <w:noWrap/>
            <w:vAlign w:val="center"/>
            <w:hideMark/>
          </w:tcPr>
          <w:p w14:paraId="271161F1" w14:textId="77777777" w:rsidR="00F814B9" w:rsidRPr="0006648B" w:rsidRDefault="00F814B9" w:rsidP="00FC134E">
            <w:pPr>
              <w:spacing w:line="240" w:lineRule="auto"/>
              <w:jc w:val="center"/>
              <w:rPr>
                <w:lang w:eastAsia="en-GB"/>
              </w:rPr>
            </w:pPr>
            <w:r w:rsidRPr="0006648B">
              <w:rPr>
                <w:lang w:eastAsia="en-GB"/>
              </w:rPr>
              <w:t>June</w:t>
            </w:r>
          </w:p>
        </w:tc>
        <w:tc>
          <w:tcPr>
            <w:tcW w:w="1553" w:type="pct"/>
            <w:tcBorders>
              <w:top w:val="single" w:sz="18" w:space="0" w:color="auto"/>
              <w:left w:val="nil"/>
              <w:bottom w:val="nil"/>
              <w:right w:val="nil"/>
            </w:tcBorders>
            <w:shd w:val="clear" w:color="auto" w:fill="auto"/>
            <w:noWrap/>
            <w:vAlign w:val="center"/>
            <w:hideMark/>
          </w:tcPr>
          <w:p w14:paraId="60E71392" w14:textId="77777777" w:rsidR="00F814B9" w:rsidRPr="0006648B" w:rsidRDefault="00F814B9" w:rsidP="00FC134E">
            <w:pPr>
              <w:spacing w:line="240" w:lineRule="auto"/>
              <w:jc w:val="center"/>
              <w:rPr>
                <w:lang w:eastAsia="en-GB"/>
              </w:rPr>
            </w:pPr>
            <w:r w:rsidRPr="0006648B">
              <w:rPr>
                <w:lang w:eastAsia="en-GB"/>
              </w:rPr>
              <w:t>0.88</w:t>
            </w:r>
          </w:p>
        </w:tc>
        <w:tc>
          <w:tcPr>
            <w:tcW w:w="587" w:type="pct"/>
            <w:tcBorders>
              <w:top w:val="single" w:sz="18" w:space="0" w:color="auto"/>
              <w:left w:val="nil"/>
              <w:bottom w:val="nil"/>
              <w:right w:val="nil"/>
            </w:tcBorders>
            <w:shd w:val="clear" w:color="auto" w:fill="auto"/>
            <w:noWrap/>
            <w:vAlign w:val="center"/>
            <w:hideMark/>
          </w:tcPr>
          <w:p w14:paraId="1BE6AAA6" w14:textId="77777777" w:rsidR="00F814B9" w:rsidRPr="0006648B" w:rsidRDefault="00F814B9" w:rsidP="00FC134E">
            <w:pPr>
              <w:spacing w:line="240" w:lineRule="auto"/>
              <w:jc w:val="center"/>
              <w:rPr>
                <w:lang w:eastAsia="en-GB"/>
              </w:rPr>
            </w:pPr>
            <w:r w:rsidRPr="0006648B">
              <w:rPr>
                <w:lang w:eastAsia="en-GB"/>
              </w:rPr>
              <w:t>0.97</w:t>
            </w:r>
          </w:p>
        </w:tc>
        <w:tc>
          <w:tcPr>
            <w:tcW w:w="476" w:type="pct"/>
            <w:tcBorders>
              <w:top w:val="single" w:sz="18" w:space="0" w:color="auto"/>
              <w:left w:val="nil"/>
              <w:bottom w:val="nil"/>
              <w:right w:val="nil"/>
            </w:tcBorders>
            <w:shd w:val="clear" w:color="auto" w:fill="auto"/>
            <w:noWrap/>
            <w:vAlign w:val="center"/>
            <w:hideMark/>
          </w:tcPr>
          <w:p w14:paraId="7B2D5747" w14:textId="77777777" w:rsidR="00F814B9" w:rsidRPr="0006648B" w:rsidRDefault="00F814B9" w:rsidP="00FC134E">
            <w:pPr>
              <w:spacing w:line="240" w:lineRule="auto"/>
              <w:jc w:val="center"/>
              <w:rPr>
                <w:lang w:eastAsia="en-GB"/>
              </w:rPr>
            </w:pPr>
            <w:r w:rsidRPr="0006648B">
              <w:rPr>
                <w:lang w:eastAsia="en-GB"/>
              </w:rPr>
              <w:t>-0.10</w:t>
            </w:r>
          </w:p>
        </w:tc>
        <w:tc>
          <w:tcPr>
            <w:tcW w:w="1395" w:type="pct"/>
            <w:tcBorders>
              <w:top w:val="single" w:sz="18" w:space="0" w:color="auto"/>
              <w:left w:val="nil"/>
              <w:bottom w:val="nil"/>
              <w:right w:val="nil"/>
            </w:tcBorders>
            <w:shd w:val="clear" w:color="auto" w:fill="auto"/>
            <w:noWrap/>
            <w:vAlign w:val="center"/>
            <w:hideMark/>
          </w:tcPr>
          <w:p w14:paraId="157A28BF" w14:textId="77777777" w:rsidR="00F814B9" w:rsidRPr="0006648B" w:rsidRDefault="00F814B9" w:rsidP="00FC134E">
            <w:pPr>
              <w:spacing w:line="240" w:lineRule="auto"/>
              <w:jc w:val="center"/>
              <w:rPr>
                <w:lang w:eastAsia="en-GB"/>
              </w:rPr>
            </w:pPr>
            <w:r w:rsidRPr="0006648B">
              <w:rPr>
                <w:lang w:eastAsia="en-GB"/>
              </w:rPr>
              <w:t>0.88</w:t>
            </w:r>
          </w:p>
        </w:tc>
      </w:tr>
      <w:tr w:rsidR="00F814B9" w:rsidRPr="0006648B" w14:paraId="35B4220E"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7EE82C4D"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2BF87624" w14:textId="77777777" w:rsidR="00F814B9" w:rsidRPr="0006648B" w:rsidRDefault="00F814B9" w:rsidP="00FC134E">
            <w:pPr>
              <w:spacing w:line="240" w:lineRule="auto"/>
              <w:jc w:val="center"/>
              <w:rPr>
                <w:lang w:eastAsia="en-GB"/>
              </w:rPr>
            </w:pPr>
            <w:r w:rsidRPr="0006648B">
              <w:rPr>
                <w:lang w:eastAsia="en-GB"/>
              </w:rPr>
              <w:t>July</w:t>
            </w:r>
          </w:p>
        </w:tc>
        <w:tc>
          <w:tcPr>
            <w:tcW w:w="1553" w:type="pct"/>
            <w:tcBorders>
              <w:top w:val="nil"/>
              <w:left w:val="nil"/>
              <w:bottom w:val="nil"/>
              <w:right w:val="nil"/>
            </w:tcBorders>
            <w:shd w:val="clear" w:color="auto" w:fill="auto"/>
            <w:noWrap/>
            <w:vAlign w:val="center"/>
            <w:hideMark/>
          </w:tcPr>
          <w:p w14:paraId="75D919C4" w14:textId="77777777" w:rsidR="00F814B9" w:rsidRPr="0006648B" w:rsidRDefault="00F814B9" w:rsidP="00FC134E">
            <w:pPr>
              <w:spacing w:line="240" w:lineRule="auto"/>
              <w:jc w:val="center"/>
              <w:rPr>
                <w:lang w:eastAsia="en-GB"/>
              </w:rPr>
            </w:pPr>
            <w:r w:rsidRPr="0006648B">
              <w:rPr>
                <w:lang w:eastAsia="en-GB"/>
              </w:rPr>
              <w:t>1.02</w:t>
            </w:r>
          </w:p>
        </w:tc>
        <w:tc>
          <w:tcPr>
            <w:tcW w:w="587" w:type="pct"/>
            <w:tcBorders>
              <w:top w:val="nil"/>
              <w:left w:val="nil"/>
              <w:bottom w:val="nil"/>
              <w:right w:val="nil"/>
            </w:tcBorders>
            <w:shd w:val="clear" w:color="auto" w:fill="auto"/>
            <w:noWrap/>
            <w:vAlign w:val="center"/>
            <w:hideMark/>
          </w:tcPr>
          <w:p w14:paraId="24BE7A7A" w14:textId="77777777" w:rsidR="00F814B9" w:rsidRPr="0006648B" w:rsidRDefault="00F814B9" w:rsidP="00FC134E">
            <w:pPr>
              <w:spacing w:line="240" w:lineRule="auto"/>
              <w:jc w:val="center"/>
              <w:rPr>
                <w:lang w:eastAsia="en-GB"/>
              </w:rPr>
            </w:pPr>
            <w:r w:rsidRPr="0006648B">
              <w:rPr>
                <w:lang w:eastAsia="en-GB"/>
              </w:rPr>
              <w:t>1.11</w:t>
            </w:r>
          </w:p>
        </w:tc>
        <w:tc>
          <w:tcPr>
            <w:tcW w:w="476" w:type="pct"/>
            <w:tcBorders>
              <w:top w:val="nil"/>
              <w:left w:val="nil"/>
              <w:bottom w:val="nil"/>
              <w:right w:val="nil"/>
            </w:tcBorders>
            <w:shd w:val="clear" w:color="auto" w:fill="auto"/>
            <w:noWrap/>
            <w:vAlign w:val="center"/>
            <w:hideMark/>
          </w:tcPr>
          <w:p w14:paraId="3A6D60FA" w14:textId="77777777" w:rsidR="00F814B9" w:rsidRPr="0006648B" w:rsidRDefault="00F814B9" w:rsidP="00FC134E">
            <w:pPr>
              <w:spacing w:line="240" w:lineRule="auto"/>
              <w:jc w:val="center"/>
              <w:rPr>
                <w:lang w:eastAsia="en-GB"/>
              </w:rPr>
            </w:pPr>
            <w:r w:rsidRPr="0006648B">
              <w:rPr>
                <w:lang w:eastAsia="en-GB"/>
              </w:rPr>
              <w:t>-0.09</w:t>
            </w:r>
          </w:p>
        </w:tc>
        <w:tc>
          <w:tcPr>
            <w:tcW w:w="1395" w:type="pct"/>
            <w:tcBorders>
              <w:top w:val="nil"/>
              <w:left w:val="nil"/>
              <w:bottom w:val="nil"/>
              <w:right w:val="nil"/>
            </w:tcBorders>
            <w:shd w:val="clear" w:color="auto" w:fill="auto"/>
            <w:noWrap/>
            <w:vAlign w:val="center"/>
            <w:hideMark/>
          </w:tcPr>
          <w:p w14:paraId="112E3BAD" w14:textId="77777777" w:rsidR="00F814B9" w:rsidRPr="0006648B" w:rsidRDefault="00F814B9" w:rsidP="00FC134E">
            <w:pPr>
              <w:spacing w:line="240" w:lineRule="auto"/>
              <w:jc w:val="center"/>
              <w:rPr>
                <w:lang w:eastAsia="en-GB"/>
              </w:rPr>
            </w:pPr>
            <w:r w:rsidRPr="0006648B">
              <w:rPr>
                <w:lang w:eastAsia="en-GB"/>
              </w:rPr>
              <w:t>0.89</w:t>
            </w:r>
          </w:p>
        </w:tc>
      </w:tr>
      <w:tr w:rsidR="00F814B9" w:rsidRPr="0006648B" w14:paraId="143EEAFF"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5A8B547E"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2E3544B6" w14:textId="77777777" w:rsidR="00F814B9" w:rsidRPr="0006648B" w:rsidRDefault="00F814B9" w:rsidP="00FC134E">
            <w:pPr>
              <w:spacing w:line="240" w:lineRule="auto"/>
              <w:jc w:val="center"/>
              <w:rPr>
                <w:lang w:eastAsia="en-GB"/>
              </w:rPr>
            </w:pPr>
            <w:r w:rsidRPr="0006648B">
              <w:rPr>
                <w:lang w:eastAsia="en-GB"/>
              </w:rPr>
              <w:t>August</w:t>
            </w:r>
          </w:p>
        </w:tc>
        <w:tc>
          <w:tcPr>
            <w:tcW w:w="1553" w:type="pct"/>
            <w:tcBorders>
              <w:top w:val="nil"/>
              <w:left w:val="nil"/>
              <w:bottom w:val="nil"/>
              <w:right w:val="nil"/>
            </w:tcBorders>
            <w:shd w:val="clear" w:color="auto" w:fill="auto"/>
            <w:noWrap/>
            <w:vAlign w:val="center"/>
            <w:hideMark/>
          </w:tcPr>
          <w:p w14:paraId="4C99B2EA" w14:textId="77777777" w:rsidR="00F814B9" w:rsidRPr="0006648B" w:rsidRDefault="00F814B9" w:rsidP="00FC134E">
            <w:pPr>
              <w:spacing w:line="240" w:lineRule="auto"/>
              <w:jc w:val="center"/>
              <w:rPr>
                <w:lang w:eastAsia="en-GB"/>
              </w:rPr>
            </w:pPr>
            <w:r w:rsidRPr="0006648B">
              <w:rPr>
                <w:lang w:eastAsia="en-GB"/>
              </w:rPr>
              <w:t>1.24</w:t>
            </w:r>
          </w:p>
        </w:tc>
        <w:tc>
          <w:tcPr>
            <w:tcW w:w="587" w:type="pct"/>
            <w:tcBorders>
              <w:top w:val="nil"/>
              <w:left w:val="nil"/>
              <w:bottom w:val="nil"/>
              <w:right w:val="nil"/>
            </w:tcBorders>
            <w:shd w:val="clear" w:color="auto" w:fill="auto"/>
            <w:noWrap/>
            <w:vAlign w:val="center"/>
            <w:hideMark/>
          </w:tcPr>
          <w:p w14:paraId="3F7188B5" w14:textId="77777777" w:rsidR="00F814B9" w:rsidRPr="0006648B" w:rsidRDefault="00F814B9" w:rsidP="00FC134E">
            <w:pPr>
              <w:spacing w:line="240" w:lineRule="auto"/>
              <w:jc w:val="center"/>
              <w:rPr>
                <w:lang w:eastAsia="en-GB"/>
              </w:rPr>
            </w:pPr>
            <w:r w:rsidRPr="0006648B">
              <w:rPr>
                <w:lang w:eastAsia="en-GB"/>
              </w:rPr>
              <w:t>1.33</w:t>
            </w:r>
          </w:p>
        </w:tc>
        <w:tc>
          <w:tcPr>
            <w:tcW w:w="476" w:type="pct"/>
            <w:tcBorders>
              <w:top w:val="nil"/>
              <w:left w:val="nil"/>
              <w:bottom w:val="nil"/>
              <w:right w:val="nil"/>
            </w:tcBorders>
            <w:shd w:val="clear" w:color="auto" w:fill="auto"/>
            <w:noWrap/>
            <w:vAlign w:val="center"/>
            <w:hideMark/>
          </w:tcPr>
          <w:p w14:paraId="01966F75" w14:textId="77777777" w:rsidR="00F814B9" w:rsidRPr="0006648B" w:rsidRDefault="00F814B9" w:rsidP="00FC134E">
            <w:pPr>
              <w:spacing w:line="240" w:lineRule="auto"/>
              <w:jc w:val="center"/>
              <w:rPr>
                <w:lang w:eastAsia="en-GB"/>
              </w:rPr>
            </w:pPr>
            <w:r w:rsidRPr="0006648B">
              <w:rPr>
                <w:lang w:eastAsia="en-GB"/>
              </w:rPr>
              <w:t>-0.08</w:t>
            </w:r>
          </w:p>
        </w:tc>
        <w:tc>
          <w:tcPr>
            <w:tcW w:w="1395" w:type="pct"/>
            <w:tcBorders>
              <w:top w:val="nil"/>
              <w:left w:val="nil"/>
              <w:bottom w:val="nil"/>
              <w:right w:val="nil"/>
            </w:tcBorders>
            <w:shd w:val="clear" w:color="auto" w:fill="auto"/>
            <w:noWrap/>
            <w:vAlign w:val="center"/>
            <w:hideMark/>
          </w:tcPr>
          <w:p w14:paraId="033E9DF8" w14:textId="77777777" w:rsidR="00F814B9" w:rsidRPr="0006648B" w:rsidRDefault="00F814B9" w:rsidP="00FC134E">
            <w:pPr>
              <w:spacing w:line="240" w:lineRule="auto"/>
              <w:jc w:val="center"/>
              <w:rPr>
                <w:lang w:eastAsia="en-GB"/>
              </w:rPr>
            </w:pPr>
            <w:r w:rsidRPr="0006648B">
              <w:rPr>
                <w:lang w:eastAsia="en-GB"/>
              </w:rPr>
              <w:t>0.61</w:t>
            </w:r>
          </w:p>
        </w:tc>
      </w:tr>
      <w:tr w:rsidR="00F814B9" w:rsidRPr="0006648B" w14:paraId="6815075E" w14:textId="77777777" w:rsidTr="004821CD">
        <w:trPr>
          <w:trHeight w:val="293"/>
          <w:jc w:val="center"/>
        </w:trPr>
        <w:tc>
          <w:tcPr>
            <w:tcW w:w="601" w:type="pct"/>
            <w:tcBorders>
              <w:top w:val="nil"/>
              <w:left w:val="nil"/>
              <w:bottom w:val="single" w:sz="18" w:space="0" w:color="auto"/>
              <w:right w:val="nil"/>
            </w:tcBorders>
            <w:shd w:val="clear" w:color="auto" w:fill="auto"/>
            <w:noWrap/>
            <w:vAlign w:val="center"/>
            <w:hideMark/>
          </w:tcPr>
          <w:p w14:paraId="4CC9E494" w14:textId="77777777" w:rsidR="00F814B9" w:rsidRPr="0006648B" w:rsidRDefault="00F814B9" w:rsidP="00FC134E">
            <w:pPr>
              <w:spacing w:line="240" w:lineRule="auto"/>
              <w:jc w:val="center"/>
              <w:rPr>
                <w:lang w:eastAsia="en-GB"/>
              </w:rPr>
            </w:pPr>
          </w:p>
        </w:tc>
        <w:tc>
          <w:tcPr>
            <w:tcW w:w="387" w:type="pct"/>
            <w:tcBorders>
              <w:top w:val="nil"/>
              <w:left w:val="nil"/>
              <w:bottom w:val="single" w:sz="18" w:space="0" w:color="auto"/>
              <w:right w:val="nil"/>
            </w:tcBorders>
            <w:shd w:val="clear" w:color="auto" w:fill="auto"/>
            <w:noWrap/>
            <w:vAlign w:val="center"/>
            <w:hideMark/>
          </w:tcPr>
          <w:p w14:paraId="7852EC33" w14:textId="77777777" w:rsidR="00F814B9" w:rsidRPr="0006648B" w:rsidRDefault="00F814B9" w:rsidP="00FC134E">
            <w:pPr>
              <w:spacing w:line="240" w:lineRule="auto"/>
              <w:jc w:val="center"/>
              <w:rPr>
                <w:lang w:eastAsia="en-GB"/>
              </w:rPr>
            </w:pPr>
            <w:r w:rsidRPr="0006648B">
              <w:rPr>
                <w:lang w:eastAsia="en-GB"/>
              </w:rPr>
              <w:t>All</w:t>
            </w:r>
          </w:p>
        </w:tc>
        <w:tc>
          <w:tcPr>
            <w:tcW w:w="1553" w:type="pct"/>
            <w:tcBorders>
              <w:top w:val="nil"/>
              <w:left w:val="nil"/>
              <w:bottom w:val="single" w:sz="18" w:space="0" w:color="auto"/>
              <w:right w:val="nil"/>
            </w:tcBorders>
            <w:shd w:val="clear" w:color="auto" w:fill="auto"/>
            <w:noWrap/>
            <w:vAlign w:val="center"/>
            <w:hideMark/>
          </w:tcPr>
          <w:p w14:paraId="203C4E60" w14:textId="77777777" w:rsidR="00F814B9" w:rsidRPr="0006648B" w:rsidRDefault="00F814B9" w:rsidP="00FC134E">
            <w:pPr>
              <w:spacing w:line="240" w:lineRule="auto"/>
              <w:jc w:val="center"/>
              <w:rPr>
                <w:lang w:eastAsia="en-GB"/>
              </w:rPr>
            </w:pPr>
            <w:r w:rsidRPr="0006648B">
              <w:rPr>
                <w:lang w:eastAsia="en-GB"/>
              </w:rPr>
              <w:t>1.07</w:t>
            </w:r>
          </w:p>
        </w:tc>
        <w:tc>
          <w:tcPr>
            <w:tcW w:w="587" w:type="pct"/>
            <w:tcBorders>
              <w:top w:val="nil"/>
              <w:left w:val="nil"/>
              <w:bottom w:val="single" w:sz="18" w:space="0" w:color="auto"/>
              <w:right w:val="nil"/>
            </w:tcBorders>
            <w:shd w:val="clear" w:color="auto" w:fill="auto"/>
            <w:noWrap/>
            <w:vAlign w:val="center"/>
            <w:hideMark/>
          </w:tcPr>
          <w:p w14:paraId="44977771" w14:textId="77777777" w:rsidR="00F814B9" w:rsidRPr="0006648B" w:rsidRDefault="00F814B9" w:rsidP="00FC134E">
            <w:pPr>
              <w:spacing w:line="240" w:lineRule="auto"/>
              <w:jc w:val="center"/>
              <w:rPr>
                <w:lang w:eastAsia="en-GB"/>
              </w:rPr>
            </w:pPr>
            <w:r w:rsidRPr="0006648B">
              <w:rPr>
                <w:lang w:eastAsia="en-GB"/>
              </w:rPr>
              <w:t>1.16</w:t>
            </w:r>
          </w:p>
        </w:tc>
        <w:tc>
          <w:tcPr>
            <w:tcW w:w="476" w:type="pct"/>
            <w:tcBorders>
              <w:top w:val="nil"/>
              <w:left w:val="nil"/>
              <w:bottom w:val="single" w:sz="18" w:space="0" w:color="auto"/>
              <w:right w:val="nil"/>
            </w:tcBorders>
            <w:shd w:val="clear" w:color="auto" w:fill="auto"/>
            <w:noWrap/>
            <w:vAlign w:val="center"/>
            <w:hideMark/>
          </w:tcPr>
          <w:p w14:paraId="01CDF73B" w14:textId="77777777" w:rsidR="00F814B9" w:rsidRPr="0006648B" w:rsidRDefault="00F814B9" w:rsidP="00FC134E">
            <w:pPr>
              <w:spacing w:line="240" w:lineRule="auto"/>
              <w:jc w:val="center"/>
              <w:rPr>
                <w:lang w:eastAsia="en-GB"/>
              </w:rPr>
            </w:pPr>
            <w:r w:rsidRPr="0006648B">
              <w:rPr>
                <w:lang w:eastAsia="en-GB"/>
              </w:rPr>
              <w:t>-0.09</w:t>
            </w:r>
          </w:p>
        </w:tc>
        <w:tc>
          <w:tcPr>
            <w:tcW w:w="1395" w:type="pct"/>
            <w:tcBorders>
              <w:top w:val="nil"/>
              <w:left w:val="nil"/>
              <w:bottom w:val="single" w:sz="18" w:space="0" w:color="auto"/>
              <w:right w:val="nil"/>
            </w:tcBorders>
            <w:shd w:val="clear" w:color="auto" w:fill="auto"/>
            <w:noWrap/>
            <w:vAlign w:val="center"/>
            <w:hideMark/>
          </w:tcPr>
          <w:p w14:paraId="5592495B" w14:textId="77777777" w:rsidR="00F814B9" w:rsidRPr="0006648B" w:rsidRDefault="00F814B9" w:rsidP="00FC134E">
            <w:pPr>
              <w:spacing w:line="240" w:lineRule="auto"/>
              <w:jc w:val="center"/>
              <w:rPr>
                <w:lang w:eastAsia="en-GB"/>
              </w:rPr>
            </w:pPr>
            <w:r w:rsidRPr="0006648B">
              <w:rPr>
                <w:lang w:eastAsia="en-GB"/>
              </w:rPr>
              <w:t>0.77</w:t>
            </w:r>
          </w:p>
        </w:tc>
      </w:tr>
      <w:tr w:rsidR="00F814B9" w:rsidRPr="0006648B" w14:paraId="299A0E28" w14:textId="77777777" w:rsidTr="004821CD">
        <w:trPr>
          <w:trHeight w:val="293"/>
          <w:jc w:val="center"/>
        </w:trPr>
        <w:tc>
          <w:tcPr>
            <w:tcW w:w="601" w:type="pct"/>
            <w:tcBorders>
              <w:top w:val="single" w:sz="18" w:space="0" w:color="auto"/>
              <w:left w:val="nil"/>
              <w:bottom w:val="single" w:sz="18" w:space="0" w:color="auto"/>
              <w:right w:val="nil"/>
            </w:tcBorders>
            <w:shd w:val="clear" w:color="auto" w:fill="auto"/>
            <w:noWrap/>
            <w:vAlign w:val="center"/>
            <w:hideMark/>
          </w:tcPr>
          <w:p w14:paraId="09C893CB" w14:textId="77777777" w:rsidR="00F814B9" w:rsidRPr="0006648B" w:rsidRDefault="00F814B9" w:rsidP="00FC134E">
            <w:pPr>
              <w:spacing w:line="240" w:lineRule="auto"/>
              <w:jc w:val="center"/>
              <w:rPr>
                <w:lang w:eastAsia="en-GB"/>
              </w:rPr>
            </w:pPr>
            <w:r w:rsidRPr="0006648B">
              <w:rPr>
                <w:lang w:eastAsia="en-GB"/>
              </w:rPr>
              <w:t>ROI4</w:t>
            </w:r>
          </w:p>
        </w:tc>
        <w:tc>
          <w:tcPr>
            <w:tcW w:w="387" w:type="pct"/>
            <w:tcBorders>
              <w:top w:val="single" w:sz="18" w:space="0" w:color="auto"/>
              <w:left w:val="nil"/>
              <w:bottom w:val="single" w:sz="18" w:space="0" w:color="auto"/>
              <w:right w:val="nil"/>
            </w:tcBorders>
            <w:shd w:val="clear" w:color="auto" w:fill="auto"/>
            <w:noWrap/>
            <w:vAlign w:val="center"/>
            <w:hideMark/>
          </w:tcPr>
          <w:p w14:paraId="6EDA82C6" w14:textId="77777777" w:rsidR="00F814B9" w:rsidRPr="0006648B" w:rsidRDefault="00F814B9" w:rsidP="00FC134E">
            <w:pPr>
              <w:spacing w:line="240" w:lineRule="auto"/>
              <w:jc w:val="center"/>
              <w:rPr>
                <w:lang w:eastAsia="en-GB"/>
              </w:rPr>
            </w:pPr>
          </w:p>
        </w:tc>
        <w:tc>
          <w:tcPr>
            <w:tcW w:w="1553" w:type="pct"/>
            <w:tcBorders>
              <w:top w:val="single" w:sz="18" w:space="0" w:color="auto"/>
              <w:left w:val="nil"/>
              <w:bottom w:val="single" w:sz="18" w:space="0" w:color="auto"/>
              <w:right w:val="nil"/>
            </w:tcBorders>
            <w:shd w:val="clear" w:color="auto" w:fill="auto"/>
            <w:noWrap/>
            <w:vAlign w:val="center"/>
            <w:hideMark/>
          </w:tcPr>
          <w:p w14:paraId="4FD7D054" w14:textId="77777777" w:rsidR="00F814B9" w:rsidRPr="0006648B" w:rsidRDefault="00F814B9" w:rsidP="00FC134E">
            <w:pPr>
              <w:spacing w:line="240" w:lineRule="auto"/>
              <w:jc w:val="center"/>
              <w:rPr>
                <w:szCs w:val="20"/>
                <w:lang w:eastAsia="en-GB"/>
              </w:rPr>
            </w:pPr>
          </w:p>
        </w:tc>
        <w:tc>
          <w:tcPr>
            <w:tcW w:w="587" w:type="pct"/>
            <w:tcBorders>
              <w:top w:val="single" w:sz="18" w:space="0" w:color="auto"/>
              <w:left w:val="nil"/>
              <w:bottom w:val="single" w:sz="18" w:space="0" w:color="auto"/>
              <w:right w:val="nil"/>
            </w:tcBorders>
            <w:shd w:val="clear" w:color="auto" w:fill="auto"/>
            <w:noWrap/>
            <w:vAlign w:val="center"/>
            <w:hideMark/>
          </w:tcPr>
          <w:p w14:paraId="255FFDA9" w14:textId="77777777" w:rsidR="00F814B9" w:rsidRPr="0006648B" w:rsidRDefault="00F814B9" w:rsidP="00FC134E">
            <w:pPr>
              <w:spacing w:line="240" w:lineRule="auto"/>
              <w:jc w:val="center"/>
              <w:rPr>
                <w:szCs w:val="20"/>
                <w:lang w:eastAsia="en-GB"/>
              </w:rPr>
            </w:pPr>
          </w:p>
        </w:tc>
        <w:tc>
          <w:tcPr>
            <w:tcW w:w="476" w:type="pct"/>
            <w:tcBorders>
              <w:top w:val="single" w:sz="18" w:space="0" w:color="auto"/>
              <w:left w:val="nil"/>
              <w:bottom w:val="single" w:sz="18" w:space="0" w:color="auto"/>
              <w:right w:val="nil"/>
            </w:tcBorders>
            <w:shd w:val="clear" w:color="auto" w:fill="auto"/>
            <w:noWrap/>
            <w:vAlign w:val="center"/>
            <w:hideMark/>
          </w:tcPr>
          <w:p w14:paraId="6E92F962" w14:textId="77777777" w:rsidR="00F814B9" w:rsidRPr="0006648B" w:rsidRDefault="00F814B9" w:rsidP="00FC134E">
            <w:pPr>
              <w:spacing w:line="240" w:lineRule="auto"/>
              <w:jc w:val="center"/>
              <w:rPr>
                <w:szCs w:val="20"/>
                <w:lang w:eastAsia="en-GB"/>
              </w:rPr>
            </w:pPr>
          </w:p>
        </w:tc>
        <w:tc>
          <w:tcPr>
            <w:tcW w:w="1395" w:type="pct"/>
            <w:tcBorders>
              <w:top w:val="single" w:sz="18" w:space="0" w:color="auto"/>
              <w:left w:val="nil"/>
              <w:bottom w:val="single" w:sz="18" w:space="0" w:color="auto"/>
              <w:right w:val="nil"/>
            </w:tcBorders>
            <w:shd w:val="clear" w:color="auto" w:fill="auto"/>
            <w:noWrap/>
            <w:vAlign w:val="center"/>
            <w:hideMark/>
          </w:tcPr>
          <w:p w14:paraId="17761F43" w14:textId="77777777" w:rsidR="00F814B9" w:rsidRPr="0006648B" w:rsidRDefault="00F814B9" w:rsidP="00FC134E">
            <w:pPr>
              <w:spacing w:line="240" w:lineRule="auto"/>
              <w:jc w:val="center"/>
              <w:rPr>
                <w:szCs w:val="20"/>
                <w:lang w:eastAsia="en-GB"/>
              </w:rPr>
            </w:pPr>
          </w:p>
        </w:tc>
      </w:tr>
      <w:tr w:rsidR="00F814B9" w:rsidRPr="0006648B" w14:paraId="5C38F9F0" w14:textId="77777777" w:rsidTr="004821CD">
        <w:trPr>
          <w:trHeight w:val="293"/>
          <w:jc w:val="center"/>
        </w:trPr>
        <w:tc>
          <w:tcPr>
            <w:tcW w:w="601" w:type="pct"/>
            <w:tcBorders>
              <w:top w:val="single" w:sz="18" w:space="0" w:color="auto"/>
              <w:left w:val="nil"/>
              <w:bottom w:val="nil"/>
              <w:right w:val="nil"/>
            </w:tcBorders>
            <w:shd w:val="clear" w:color="auto" w:fill="auto"/>
            <w:noWrap/>
            <w:vAlign w:val="center"/>
            <w:hideMark/>
          </w:tcPr>
          <w:p w14:paraId="161DCC95" w14:textId="77777777" w:rsidR="00F814B9" w:rsidRPr="0006648B" w:rsidRDefault="00F814B9" w:rsidP="00FC134E">
            <w:pPr>
              <w:spacing w:line="240" w:lineRule="auto"/>
              <w:jc w:val="center"/>
              <w:rPr>
                <w:szCs w:val="20"/>
                <w:lang w:eastAsia="en-GB"/>
              </w:rPr>
            </w:pPr>
          </w:p>
        </w:tc>
        <w:tc>
          <w:tcPr>
            <w:tcW w:w="387" w:type="pct"/>
            <w:tcBorders>
              <w:top w:val="single" w:sz="18" w:space="0" w:color="auto"/>
              <w:left w:val="nil"/>
              <w:bottom w:val="nil"/>
              <w:right w:val="nil"/>
            </w:tcBorders>
            <w:shd w:val="clear" w:color="auto" w:fill="auto"/>
            <w:noWrap/>
            <w:vAlign w:val="center"/>
            <w:hideMark/>
          </w:tcPr>
          <w:p w14:paraId="103E1E83" w14:textId="77777777" w:rsidR="00F814B9" w:rsidRPr="0006648B" w:rsidRDefault="00F814B9" w:rsidP="00FC134E">
            <w:pPr>
              <w:spacing w:line="240" w:lineRule="auto"/>
              <w:jc w:val="center"/>
              <w:rPr>
                <w:lang w:eastAsia="en-GB"/>
              </w:rPr>
            </w:pPr>
            <w:r w:rsidRPr="0006648B">
              <w:rPr>
                <w:lang w:eastAsia="en-GB"/>
              </w:rPr>
              <w:t>June</w:t>
            </w:r>
          </w:p>
        </w:tc>
        <w:tc>
          <w:tcPr>
            <w:tcW w:w="1553" w:type="pct"/>
            <w:tcBorders>
              <w:top w:val="single" w:sz="18" w:space="0" w:color="auto"/>
              <w:left w:val="nil"/>
              <w:bottom w:val="nil"/>
              <w:right w:val="nil"/>
            </w:tcBorders>
            <w:shd w:val="clear" w:color="auto" w:fill="auto"/>
            <w:noWrap/>
            <w:vAlign w:val="center"/>
            <w:hideMark/>
          </w:tcPr>
          <w:p w14:paraId="3A254BC6" w14:textId="77777777" w:rsidR="00F814B9" w:rsidRPr="0006648B" w:rsidRDefault="00F814B9" w:rsidP="00FC134E">
            <w:pPr>
              <w:spacing w:line="240" w:lineRule="auto"/>
              <w:jc w:val="center"/>
              <w:rPr>
                <w:lang w:eastAsia="en-GB"/>
              </w:rPr>
            </w:pPr>
            <w:r w:rsidRPr="0006648B">
              <w:rPr>
                <w:lang w:eastAsia="en-GB"/>
              </w:rPr>
              <w:t>0.73</w:t>
            </w:r>
          </w:p>
        </w:tc>
        <w:tc>
          <w:tcPr>
            <w:tcW w:w="587" w:type="pct"/>
            <w:tcBorders>
              <w:top w:val="single" w:sz="18" w:space="0" w:color="auto"/>
              <w:left w:val="nil"/>
              <w:bottom w:val="nil"/>
              <w:right w:val="nil"/>
            </w:tcBorders>
            <w:shd w:val="clear" w:color="auto" w:fill="auto"/>
            <w:noWrap/>
            <w:vAlign w:val="center"/>
            <w:hideMark/>
          </w:tcPr>
          <w:p w14:paraId="43D8D002" w14:textId="77777777" w:rsidR="00F814B9" w:rsidRPr="0006648B" w:rsidRDefault="00F814B9" w:rsidP="00FC134E">
            <w:pPr>
              <w:spacing w:line="240" w:lineRule="auto"/>
              <w:jc w:val="center"/>
              <w:rPr>
                <w:lang w:eastAsia="en-GB"/>
              </w:rPr>
            </w:pPr>
            <w:r w:rsidRPr="0006648B">
              <w:rPr>
                <w:lang w:eastAsia="en-GB"/>
              </w:rPr>
              <w:t>0.78</w:t>
            </w:r>
          </w:p>
        </w:tc>
        <w:tc>
          <w:tcPr>
            <w:tcW w:w="476" w:type="pct"/>
            <w:tcBorders>
              <w:top w:val="single" w:sz="18" w:space="0" w:color="auto"/>
              <w:left w:val="nil"/>
              <w:bottom w:val="nil"/>
              <w:right w:val="nil"/>
            </w:tcBorders>
            <w:shd w:val="clear" w:color="auto" w:fill="auto"/>
            <w:noWrap/>
            <w:vAlign w:val="center"/>
            <w:hideMark/>
          </w:tcPr>
          <w:p w14:paraId="6FB0B7D6" w14:textId="77777777" w:rsidR="00F814B9" w:rsidRPr="0006648B" w:rsidRDefault="00F814B9" w:rsidP="00FC134E">
            <w:pPr>
              <w:spacing w:line="240" w:lineRule="auto"/>
              <w:jc w:val="center"/>
              <w:rPr>
                <w:lang w:eastAsia="en-GB"/>
              </w:rPr>
            </w:pPr>
            <w:r w:rsidRPr="0006648B">
              <w:rPr>
                <w:lang w:eastAsia="en-GB"/>
              </w:rPr>
              <w:t>-0.08</w:t>
            </w:r>
          </w:p>
        </w:tc>
        <w:tc>
          <w:tcPr>
            <w:tcW w:w="1395" w:type="pct"/>
            <w:tcBorders>
              <w:top w:val="single" w:sz="18" w:space="0" w:color="auto"/>
              <w:left w:val="nil"/>
              <w:bottom w:val="nil"/>
              <w:right w:val="nil"/>
            </w:tcBorders>
            <w:shd w:val="clear" w:color="auto" w:fill="auto"/>
            <w:noWrap/>
            <w:vAlign w:val="center"/>
            <w:hideMark/>
          </w:tcPr>
          <w:p w14:paraId="69898826" w14:textId="77777777" w:rsidR="00F814B9" w:rsidRPr="0006648B" w:rsidRDefault="00F814B9" w:rsidP="00FC134E">
            <w:pPr>
              <w:spacing w:line="240" w:lineRule="auto"/>
              <w:jc w:val="center"/>
              <w:rPr>
                <w:lang w:eastAsia="en-GB"/>
              </w:rPr>
            </w:pPr>
            <w:r w:rsidRPr="0006648B">
              <w:rPr>
                <w:lang w:eastAsia="en-GB"/>
              </w:rPr>
              <w:t>0.84</w:t>
            </w:r>
          </w:p>
        </w:tc>
      </w:tr>
      <w:tr w:rsidR="00F814B9" w:rsidRPr="0006648B" w14:paraId="5E70D27B"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10D947C1"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7AA2693D" w14:textId="77777777" w:rsidR="00F814B9" w:rsidRPr="0006648B" w:rsidRDefault="00F814B9" w:rsidP="00FC134E">
            <w:pPr>
              <w:spacing w:line="240" w:lineRule="auto"/>
              <w:jc w:val="center"/>
              <w:rPr>
                <w:lang w:eastAsia="en-GB"/>
              </w:rPr>
            </w:pPr>
            <w:r w:rsidRPr="0006648B">
              <w:rPr>
                <w:lang w:eastAsia="en-GB"/>
              </w:rPr>
              <w:t>July</w:t>
            </w:r>
          </w:p>
        </w:tc>
        <w:tc>
          <w:tcPr>
            <w:tcW w:w="1553" w:type="pct"/>
            <w:tcBorders>
              <w:top w:val="nil"/>
              <w:left w:val="nil"/>
              <w:bottom w:val="nil"/>
              <w:right w:val="nil"/>
            </w:tcBorders>
            <w:shd w:val="clear" w:color="auto" w:fill="auto"/>
            <w:noWrap/>
            <w:vAlign w:val="center"/>
            <w:hideMark/>
          </w:tcPr>
          <w:p w14:paraId="43AC36DB" w14:textId="77777777" w:rsidR="00F814B9" w:rsidRPr="0006648B" w:rsidRDefault="00F814B9" w:rsidP="00FC134E">
            <w:pPr>
              <w:spacing w:line="240" w:lineRule="auto"/>
              <w:jc w:val="center"/>
              <w:rPr>
                <w:lang w:eastAsia="en-GB"/>
              </w:rPr>
            </w:pPr>
            <w:r w:rsidRPr="0006648B">
              <w:rPr>
                <w:lang w:eastAsia="en-GB"/>
              </w:rPr>
              <w:t>0.80</w:t>
            </w:r>
          </w:p>
        </w:tc>
        <w:tc>
          <w:tcPr>
            <w:tcW w:w="587" w:type="pct"/>
            <w:tcBorders>
              <w:top w:val="nil"/>
              <w:left w:val="nil"/>
              <w:bottom w:val="nil"/>
              <w:right w:val="nil"/>
            </w:tcBorders>
            <w:shd w:val="clear" w:color="auto" w:fill="auto"/>
            <w:noWrap/>
            <w:vAlign w:val="center"/>
            <w:hideMark/>
          </w:tcPr>
          <w:p w14:paraId="40C14667" w14:textId="77777777" w:rsidR="00F814B9" w:rsidRPr="0006648B" w:rsidRDefault="00F814B9" w:rsidP="00FC134E">
            <w:pPr>
              <w:spacing w:line="240" w:lineRule="auto"/>
              <w:jc w:val="center"/>
              <w:rPr>
                <w:lang w:eastAsia="en-GB"/>
              </w:rPr>
            </w:pPr>
            <w:r w:rsidRPr="0006648B">
              <w:rPr>
                <w:lang w:eastAsia="en-GB"/>
              </w:rPr>
              <w:t>0.82</w:t>
            </w:r>
          </w:p>
        </w:tc>
        <w:tc>
          <w:tcPr>
            <w:tcW w:w="476" w:type="pct"/>
            <w:tcBorders>
              <w:top w:val="nil"/>
              <w:left w:val="nil"/>
              <w:bottom w:val="nil"/>
              <w:right w:val="nil"/>
            </w:tcBorders>
            <w:shd w:val="clear" w:color="auto" w:fill="auto"/>
            <w:noWrap/>
            <w:vAlign w:val="center"/>
            <w:hideMark/>
          </w:tcPr>
          <w:p w14:paraId="51B6A4E6" w14:textId="77777777" w:rsidR="00F814B9" w:rsidRPr="0006648B" w:rsidRDefault="00F814B9" w:rsidP="00FC134E">
            <w:pPr>
              <w:spacing w:line="240" w:lineRule="auto"/>
              <w:jc w:val="center"/>
              <w:rPr>
                <w:lang w:eastAsia="en-GB"/>
              </w:rPr>
            </w:pPr>
            <w:r w:rsidRPr="0006648B">
              <w:rPr>
                <w:lang w:eastAsia="en-GB"/>
              </w:rPr>
              <w:t>-0.04</w:t>
            </w:r>
          </w:p>
        </w:tc>
        <w:tc>
          <w:tcPr>
            <w:tcW w:w="1395" w:type="pct"/>
            <w:tcBorders>
              <w:top w:val="nil"/>
              <w:left w:val="nil"/>
              <w:bottom w:val="nil"/>
              <w:right w:val="nil"/>
            </w:tcBorders>
            <w:shd w:val="clear" w:color="auto" w:fill="auto"/>
            <w:noWrap/>
            <w:vAlign w:val="center"/>
            <w:hideMark/>
          </w:tcPr>
          <w:p w14:paraId="66E0F055" w14:textId="77777777" w:rsidR="00F814B9" w:rsidRPr="0006648B" w:rsidRDefault="00F814B9" w:rsidP="00FC134E">
            <w:pPr>
              <w:spacing w:line="240" w:lineRule="auto"/>
              <w:jc w:val="center"/>
              <w:rPr>
                <w:lang w:eastAsia="en-GB"/>
              </w:rPr>
            </w:pPr>
            <w:r w:rsidRPr="0006648B">
              <w:rPr>
                <w:lang w:eastAsia="en-GB"/>
              </w:rPr>
              <w:t>0.85</w:t>
            </w:r>
          </w:p>
        </w:tc>
      </w:tr>
      <w:tr w:rsidR="00F814B9" w:rsidRPr="0006648B" w14:paraId="43204F6D"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29479E37"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3B8D5C2D" w14:textId="77777777" w:rsidR="00F814B9" w:rsidRPr="0006648B" w:rsidRDefault="00F814B9" w:rsidP="00FC134E">
            <w:pPr>
              <w:spacing w:line="240" w:lineRule="auto"/>
              <w:jc w:val="center"/>
              <w:rPr>
                <w:lang w:eastAsia="en-GB"/>
              </w:rPr>
            </w:pPr>
            <w:r w:rsidRPr="0006648B">
              <w:rPr>
                <w:lang w:eastAsia="en-GB"/>
              </w:rPr>
              <w:t>August</w:t>
            </w:r>
          </w:p>
        </w:tc>
        <w:tc>
          <w:tcPr>
            <w:tcW w:w="1553" w:type="pct"/>
            <w:tcBorders>
              <w:top w:val="nil"/>
              <w:left w:val="nil"/>
              <w:bottom w:val="nil"/>
              <w:right w:val="nil"/>
            </w:tcBorders>
            <w:shd w:val="clear" w:color="auto" w:fill="auto"/>
            <w:noWrap/>
            <w:vAlign w:val="center"/>
            <w:hideMark/>
          </w:tcPr>
          <w:p w14:paraId="39160D07" w14:textId="77777777" w:rsidR="00F814B9" w:rsidRPr="0006648B" w:rsidRDefault="00F814B9" w:rsidP="00FC134E">
            <w:pPr>
              <w:spacing w:line="240" w:lineRule="auto"/>
              <w:jc w:val="center"/>
              <w:rPr>
                <w:lang w:eastAsia="en-GB"/>
              </w:rPr>
            </w:pPr>
            <w:r w:rsidRPr="0006648B">
              <w:rPr>
                <w:lang w:eastAsia="en-GB"/>
              </w:rPr>
              <w:t>0.92</w:t>
            </w:r>
          </w:p>
        </w:tc>
        <w:tc>
          <w:tcPr>
            <w:tcW w:w="587" w:type="pct"/>
            <w:tcBorders>
              <w:top w:val="nil"/>
              <w:left w:val="nil"/>
              <w:bottom w:val="nil"/>
              <w:right w:val="nil"/>
            </w:tcBorders>
            <w:shd w:val="clear" w:color="auto" w:fill="auto"/>
            <w:noWrap/>
            <w:vAlign w:val="center"/>
            <w:hideMark/>
          </w:tcPr>
          <w:p w14:paraId="1DFEA7DA" w14:textId="77777777" w:rsidR="00F814B9" w:rsidRPr="0006648B" w:rsidRDefault="00F814B9" w:rsidP="00FC134E">
            <w:pPr>
              <w:spacing w:line="240" w:lineRule="auto"/>
              <w:jc w:val="center"/>
              <w:rPr>
                <w:lang w:eastAsia="en-GB"/>
              </w:rPr>
            </w:pPr>
            <w:r w:rsidRPr="0006648B">
              <w:rPr>
                <w:lang w:eastAsia="en-GB"/>
              </w:rPr>
              <w:t>0.94</w:t>
            </w:r>
          </w:p>
        </w:tc>
        <w:tc>
          <w:tcPr>
            <w:tcW w:w="476" w:type="pct"/>
            <w:tcBorders>
              <w:top w:val="nil"/>
              <w:left w:val="nil"/>
              <w:bottom w:val="nil"/>
              <w:right w:val="nil"/>
            </w:tcBorders>
            <w:shd w:val="clear" w:color="auto" w:fill="auto"/>
            <w:noWrap/>
            <w:vAlign w:val="center"/>
            <w:hideMark/>
          </w:tcPr>
          <w:p w14:paraId="4D7A15A9" w14:textId="77777777" w:rsidR="00F814B9" w:rsidRPr="0006648B" w:rsidRDefault="00F814B9" w:rsidP="00FC134E">
            <w:pPr>
              <w:spacing w:line="240" w:lineRule="auto"/>
              <w:jc w:val="center"/>
              <w:rPr>
                <w:lang w:eastAsia="en-GB"/>
              </w:rPr>
            </w:pPr>
            <w:r w:rsidRPr="0006648B">
              <w:rPr>
                <w:lang w:eastAsia="en-GB"/>
              </w:rPr>
              <w:t>-0.02</w:t>
            </w:r>
          </w:p>
        </w:tc>
        <w:tc>
          <w:tcPr>
            <w:tcW w:w="1395" w:type="pct"/>
            <w:tcBorders>
              <w:top w:val="nil"/>
              <w:left w:val="nil"/>
              <w:bottom w:val="nil"/>
              <w:right w:val="nil"/>
            </w:tcBorders>
            <w:shd w:val="clear" w:color="auto" w:fill="auto"/>
            <w:noWrap/>
            <w:vAlign w:val="center"/>
            <w:hideMark/>
          </w:tcPr>
          <w:p w14:paraId="5F9DC876" w14:textId="77777777" w:rsidR="00F814B9" w:rsidRPr="0006648B" w:rsidRDefault="00F814B9" w:rsidP="00FC134E">
            <w:pPr>
              <w:spacing w:line="240" w:lineRule="auto"/>
              <w:jc w:val="center"/>
              <w:rPr>
                <w:lang w:eastAsia="en-GB"/>
              </w:rPr>
            </w:pPr>
            <w:r w:rsidRPr="0006648B">
              <w:rPr>
                <w:lang w:eastAsia="en-GB"/>
              </w:rPr>
              <w:t>0.87</w:t>
            </w:r>
          </w:p>
        </w:tc>
      </w:tr>
      <w:tr w:rsidR="00F814B9" w:rsidRPr="0006648B" w14:paraId="5936F9BA" w14:textId="77777777" w:rsidTr="004821CD">
        <w:trPr>
          <w:trHeight w:val="293"/>
          <w:jc w:val="center"/>
        </w:trPr>
        <w:tc>
          <w:tcPr>
            <w:tcW w:w="601" w:type="pct"/>
            <w:tcBorders>
              <w:top w:val="nil"/>
              <w:left w:val="nil"/>
              <w:bottom w:val="nil"/>
              <w:right w:val="nil"/>
            </w:tcBorders>
            <w:shd w:val="clear" w:color="auto" w:fill="auto"/>
            <w:noWrap/>
            <w:vAlign w:val="center"/>
            <w:hideMark/>
          </w:tcPr>
          <w:p w14:paraId="4993EC67" w14:textId="77777777" w:rsidR="00F814B9" w:rsidRPr="0006648B" w:rsidRDefault="00F814B9" w:rsidP="00FC134E">
            <w:pPr>
              <w:spacing w:line="240" w:lineRule="auto"/>
              <w:jc w:val="center"/>
              <w:rPr>
                <w:lang w:eastAsia="en-GB"/>
              </w:rPr>
            </w:pPr>
          </w:p>
        </w:tc>
        <w:tc>
          <w:tcPr>
            <w:tcW w:w="387" w:type="pct"/>
            <w:tcBorders>
              <w:top w:val="nil"/>
              <w:left w:val="nil"/>
              <w:bottom w:val="nil"/>
              <w:right w:val="nil"/>
            </w:tcBorders>
            <w:shd w:val="clear" w:color="auto" w:fill="auto"/>
            <w:noWrap/>
            <w:vAlign w:val="center"/>
            <w:hideMark/>
          </w:tcPr>
          <w:p w14:paraId="4AE10329" w14:textId="77777777" w:rsidR="00F814B9" w:rsidRPr="0006648B" w:rsidRDefault="00F814B9" w:rsidP="00FC134E">
            <w:pPr>
              <w:spacing w:line="240" w:lineRule="auto"/>
              <w:jc w:val="center"/>
              <w:rPr>
                <w:lang w:eastAsia="en-GB"/>
              </w:rPr>
            </w:pPr>
            <w:r w:rsidRPr="0006648B">
              <w:rPr>
                <w:lang w:eastAsia="en-GB"/>
              </w:rPr>
              <w:t>All</w:t>
            </w:r>
          </w:p>
        </w:tc>
        <w:tc>
          <w:tcPr>
            <w:tcW w:w="1553" w:type="pct"/>
            <w:tcBorders>
              <w:top w:val="nil"/>
              <w:left w:val="nil"/>
              <w:bottom w:val="nil"/>
              <w:right w:val="nil"/>
            </w:tcBorders>
            <w:shd w:val="clear" w:color="auto" w:fill="auto"/>
            <w:noWrap/>
            <w:vAlign w:val="center"/>
            <w:hideMark/>
          </w:tcPr>
          <w:p w14:paraId="35430A45" w14:textId="77777777" w:rsidR="00F814B9" w:rsidRPr="0006648B" w:rsidRDefault="00F814B9" w:rsidP="00FC134E">
            <w:pPr>
              <w:spacing w:line="240" w:lineRule="auto"/>
              <w:jc w:val="center"/>
              <w:rPr>
                <w:lang w:eastAsia="en-GB"/>
              </w:rPr>
            </w:pPr>
            <w:r w:rsidRPr="0006648B">
              <w:rPr>
                <w:lang w:eastAsia="en-GB"/>
              </w:rPr>
              <w:t>0.83</w:t>
            </w:r>
          </w:p>
        </w:tc>
        <w:tc>
          <w:tcPr>
            <w:tcW w:w="587" w:type="pct"/>
            <w:tcBorders>
              <w:top w:val="nil"/>
              <w:left w:val="nil"/>
              <w:bottom w:val="nil"/>
              <w:right w:val="nil"/>
            </w:tcBorders>
            <w:shd w:val="clear" w:color="auto" w:fill="auto"/>
            <w:noWrap/>
            <w:vAlign w:val="center"/>
            <w:hideMark/>
          </w:tcPr>
          <w:p w14:paraId="67EDD2C1" w14:textId="77777777" w:rsidR="00F814B9" w:rsidRPr="0006648B" w:rsidRDefault="00F814B9" w:rsidP="00FC134E">
            <w:pPr>
              <w:spacing w:line="240" w:lineRule="auto"/>
              <w:jc w:val="center"/>
              <w:rPr>
                <w:lang w:eastAsia="en-GB"/>
              </w:rPr>
            </w:pPr>
            <w:r w:rsidRPr="0006648B">
              <w:rPr>
                <w:lang w:eastAsia="en-GB"/>
              </w:rPr>
              <w:t>0.86</w:t>
            </w:r>
          </w:p>
        </w:tc>
        <w:tc>
          <w:tcPr>
            <w:tcW w:w="476" w:type="pct"/>
            <w:tcBorders>
              <w:top w:val="nil"/>
              <w:left w:val="nil"/>
              <w:bottom w:val="nil"/>
              <w:right w:val="nil"/>
            </w:tcBorders>
            <w:shd w:val="clear" w:color="auto" w:fill="auto"/>
            <w:noWrap/>
            <w:vAlign w:val="center"/>
            <w:hideMark/>
          </w:tcPr>
          <w:p w14:paraId="29BB2037" w14:textId="77777777" w:rsidR="00F814B9" w:rsidRPr="0006648B" w:rsidRDefault="00F814B9" w:rsidP="00FC134E">
            <w:pPr>
              <w:spacing w:line="240" w:lineRule="auto"/>
              <w:jc w:val="center"/>
              <w:rPr>
                <w:lang w:eastAsia="en-GB"/>
              </w:rPr>
            </w:pPr>
            <w:r w:rsidRPr="0006648B">
              <w:rPr>
                <w:lang w:eastAsia="en-GB"/>
              </w:rPr>
              <w:t>-0.03</w:t>
            </w:r>
          </w:p>
        </w:tc>
        <w:tc>
          <w:tcPr>
            <w:tcW w:w="1395" w:type="pct"/>
            <w:tcBorders>
              <w:top w:val="nil"/>
              <w:left w:val="nil"/>
              <w:bottom w:val="nil"/>
              <w:right w:val="nil"/>
            </w:tcBorders>
            <w:shd w:val="clear" w:color="auto" w:fill="auto"/>
            <w:noWrap/>
            <w:vAlign w:val="center"/>
            <w:hideMark/>
          </w:tcPr>
          <w:p w14:paraId="0ACF9941" w14:textId="77777777" w:rsidR="00F814B9" w:rsidRPr="0006648B" w:rsidRDefault="00F814B9" w:rsidP="00FC134E">
            <w:pPr>
              <w:spacing w:line="240" w:lineRule="auto"/>
              <w:jc w:val="center"/>
              <w:rPr>
                <w:lang w:eastAsia="en-GB"/>
              </w:rPr>
            </w:pPr>
            <w:r w:rsidRPr="0006648B">
              <w:rPr>
                <w:lang w:eastAsia="en-GB"/>
              </w:rPr>
              <w:t>0.90</w:t>
            </w:r>
          </w:p>
        </w:tc>
      </w:tr>
    </w:tbl>
    <w:p w14:paraId="3EA12573" w14:textId="77777777" w:rsidR="00FC134E" w:rsidRDefault="00FC134E" w:rsidP="00F814B9"/>
    <w:p w14:paraId="2B54F517" w14:textId="77777777" w:rsidR="00FC134E" w:rsidRDefault="00FC134E">
      <w:pPr>
        <w:spacing w:line="240" w:lineRule="auto"/>
        <w:jc w:val="left"/>
      </w:pPr>
      <w:r>
        <w:br w:type="page"/>
      </w:r>
    </w:p>
    <w:p w14:paraId="4A68B8AA" w14:textId="3DF4A367" w:rsidR="00F814B9" w:rsidRDefault="00F814B9" w:rsidP="00F814B9">
      <w:r w:rsidRPr="0006648B">
        <w:lastRenderedPageBreak/>
        <w:t xml:space="preserve">CMAQ-modelled and S5P-observed TCCO were also compared for individual smoke plumes. A total of 383 plumes (see </w:t>
      </w:r>
      <w:r w:rsidRPr="0006648B">
        <w:fldChar w:fldCharType="begin"/>
      </w:r>
      <w:r w:rsidRPr="0006648B">
        <w:instrText xml:space="preserve"> REF _Ref83136222 \h </w:instrText>
      </w:r>
      <w:r>
        <w:instrText xml:space="preserve"> \* MERGEFORMAT </w:instrText>
      </w:r>
      <w:r w:rsidRPr="0006648B">
        <w:fldChar w:fldCharType="separate"/>
      </w:r>
      <w:r w:rsidR="00C464B8" w:rsidRPr="0006648B">
        <w:t xml:space="preserve">Figure </w:t>
      </w:r>
      <w:r w:rsidR="00C464B8">
        <w:rPr>
          <w:noProof/>
        </w:rPr>
        <w:t>11</w:t>
      </w:r>
      <w:r w:rsidRPr="0006648B">
        <w:fldChar w:fldCharType="end"/>
      </w:r>
      <w:r w:rsidRPr="0006648B">
        <w:t>a) were manually identified via visual inspection of the S5P TCCO product between 15</w:t>
      </w:r>
      <w:r w:rsidRPr="0006648B">
        <w:rPr>
          <w:vertAlign w:val="superscript"/>
        </w:rPr>
        <w:t>th</w:t>
      </w:r>
      <w:r w:rsidRPr="0006648B">
        <w:t xml:space="preserve"> July and 29</w:t>
      </w:r>
      <w:r w:rsidRPr="0006648B">
        <w:rPr>
          <w:vertAlign w:val="superscript"/>
        </w:rPr>
        <w:t>th</w:t>
      </w:r>
      <w:r w:rsidRPr="0006648B">
        <w:t xml:space="preserve"> August 2019 and defined using polygons which were then matched to the CMAQ model output at 0.1° resolution. In some cases the spatial distribution of individual plumes in the S5P TCCO product and the CMAQ TCCO output differed slightly – mainly due to differences in the modelled wind direction/speed and the real wind fields. Therefore, a 0.1° buffer was added around each validation plumes’ polygon to account for these variations. In the region of highest fire activity (in the north-west region of the model domain) relatively few CO plumes were identified, however, since the S5P TCCO measures were consistently high across this region and individual plumes could not be easily distinguished in the S5P TCCO product. For all identified plumes, in-plume CO was calculated for both model and observation as the summed TCCO present within the bounding polygon containing the plume in each dataset. </w:t>
      </w:r>
    </w:p>
    <w:p w14:paraId="2A65FCCA" w14:textId="77777777" w:rsidR="00D939AC" w:rsidRPr="0006648B" w:rsidRDefault="00D939AC" w:rsidP="00F814B9"/>
    <w:p w14:paraId="2E813C9B" w14:textId="469091DA" w:rsidR="00F814B9" w:rsidRPr="0006648B" w:rsidRDefault="00F814B9" w:rsidP="00F814B9">
      <w:r w:rsidRPr="0006648B">
        <w:fldChar w:fldCharType="begin"/>
      </w:r>
      <w:r w:rsidRPr="0006648B">
        <w:instrText xml:space="preserve"> REF _Ref83136222 \h </w:instrText>
      </w:r>
      <w:r>
        <w:instrText xml:space="preserve"> \* MERGEFORMAT </w:instrText>
      </w:r>
      <w:r w:rsidRPr="0006648B">
        <w:fldChar w:fldCharType="separate"/>
      </w:r>
      <w:r w:rsidR="00C464B8" w:rsidRPr="0006648B">
        <w:t xml:space="preserve">Figure </w:t>
      </w:r>
      <w:r w:rsidR="00C464B8">
        <w:rPr>
          <w:noProof/>
        </w:rPr>
        <w:t>11</w:t>
      </w:r>
      <w:r w:rsidRPr="0006648B">
        <w:fldChar w:fldCharType="end"/>
      </w:r>
      <w:r w:rsidRPr="0006648B">
        <w:t>b shows the relationship derived between the CMAQ-modelled and S5P-observed in-plume CO. Compared to daily total TCCO over the full domain (</w:t>
      </w:r>
      <w:r w:rsidRPr="0006648B">
        <w:fldChar w:fldCharType="begin"/>
      </w:r>
      <w:r w:rsidRPr="0006648B">
        <w:instrText xml:space="preserve"> REF _Ref78275294 \h </w:instrText>
      </w:r>
      <w:r>
        <w:instrText xml:space="preserve"> \* MERGEFORMAT </w:instrText>
      </w:r>
      <w:r w:rsidRPr="0006648B">
        <w:fldChar w:fldCharType="separate"/>
      </w:r>
      <w:r w:rsidR="00C464B8" w:rsidRPr="00D939AC">
        <w:t xml:space="preserve">Figure </w:t>
      </w:r>
      <w:r w:rsidR="00C464B8">
        <w:rPr>
          <w:noProof/>
        </w:rPr>
        <w:t>10</w:t>
      </w:r>
      <w:r w:rsidRPr="0006648B">
        <w:fldChar w:fldCharType="end"/>
      </w:r>
      <w:r w:rsidRPr="0006648B">
        <w:t>; NMBF = 0.01), in-plume NMBF is slightly higher at 0.04, i.e. a 4% overestimation of the modelled data compared to the observations, while the Pearson’s corelation increases from 0.85 to 0.89. The slope of the line-of-best fit to for this data is 1.05 and with an r</w:t>
      </w:r>
      <w:r w:rsidRPr="0006648B">
        <w:rPr>
          <w:vertAlign w:val="superscript"/>
        </w:rPr>
        <w:t>2</w:t>
      </w:r>
      <w:r w:rsidRPr="0006648B">
        <w:t xml:space="preserve"> of 0.80. </w:t>
      </w:r>
      <w:r w:rsidRPr="0006648B">
        <w:fldChar w:fldCharType="begin"/>
      </w:r>
      <w:r w:rsidRPr="0006648B">
        <w:instrText xml:space="preserve"> REF _Ref83136222 \h </w:instrText>
      </w:r>
      <w:r>
        <w:instrText xml:space="preserve"> \* MERGEFORMAT </w:instrText>
      </w:r>
      <w:r w:rsidRPr="0006648B">
        <w:fldChar w:fldCharType="separate"/>
      </w:r>
      <w:r w:rsidR="00C464B8" w:rsidRPr="0006648B">
        <w:t xml:space="preserve">Figure </w:t>
      </w:r>
      <w:r w:rsidR="00C464B8">
        <w:rPr>
          <w:noProof/>
        </w:rPr>
        <w:t>11</w:t>
      </w:r>
      <w:r w:rsidRPr="0006648B">
        <w:fldChar w:fldCharType="end"/>
      </w:r>
      <w:r w:rsidRPr="0006648B">
        <w:t>b shows that the plumes with the highest TCCO values (in both the S5P product and in the CMAQ model) also tend to have a higher total CO in CMAQ than in S5P. This is less true for plumes with TCCO below 20 Mg - indicating that the appropriateness of the small fire correction applied, unsurprisingly, depends on the size of the fire i.e. – the FRP contribution from small fires undetected in the SEVIRI product. The time-series of daily mean in-plume CO (</w:t>
      </w:r>
      <w:r w:rsidRPr="0006648B">
        <w:fldChar w:fldCharType="begin"/>
      </w:r>
      <w:r w:rsidRPr="0006648B">
        <w:instrText xml:space="preserve"> REF _Ref83136222 \h </w:instrText>
      </w:r>
      <w:r>
        <w:instrText xml:space="preserve"> \* MERGEFORMAT </w:instrText>
      </w:r>
      <w:r w:rsidRPr="0006648B">
        <w:fldChar w:fldCharType="separate"/>
      </w:r>
      <w:r w:rsidR="00C464B8" w:rsidRPr="0006648B">
        <w:t xml:space="preserve">Figure </w:t>
      </w:r>
      <w:r w:rsidR="00C464B8">
        <w:rPr>
          <w:noProof/>
        </w:rPr>
        <w:t>11</w:t>
      </w:r>
      <w:r w:rsidRPr="0006648B">
        <w:fldChar w:fldCharType="end"/>
      </w:r>
      <w:r w:rsidRPr="0006648B">
        <w:t>c) shows that the difference between these measures does not vary significantly by month.</w:t>
      </w:r>
    </w:p>
    <w:p w14:paraId="2EFEE0E6" w14:textId="77777777" w:rsidR="00F814B9" w:rsidRPr="0006648B" w:rsidRDefault="00F814B9" w:rsidP="00F814B9"/>
    <w:p w14:paraId="0306A230" w14:textId="77777777" w:rsidR="00F814B9" w:rsidRPr="0006648B" w:rsidRDefault="00F814B9" w:rsidP="00D939AC">
      <w:pPr>
        <w:jc w:val="center"/>
      </w:pPr>
      <w:r w:rsidRPr="0006648B">
        <w:rPr>
          <w:noProof/>
          <w:sz w:val="16"/>
          <w:szCs w:val="16"/>
        </w:rPr>
        <w:lastRenderedPageBreak/>
        <w:drawing>
          <wp:inline distT="0" distB="0" distL="0" distR="0" wp14:anchorId="1F3728B7" wp14:editId="2221C661">
            <wp:extent cx="5731510" cy="5582920"/>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582920"/>
                    </a:xfrm>
                    <a:prstGeom prst="rect">
                      <a:avLst/>
                    </a:prstGeom>
                  </pic:spPr>
                </pic:pic>
              </a:graphicData>
            </a:graphic>
          </wp:inline>
        </w:drawing>
      </w:r>
    </w:p>
    <w:p w14:paraId="3088BB9E" w14:textId="439CE7C2" w:rsidR="00F814B9" w:rsidRPr="0006648B" w:rsidRDefault="00F814B9" w:rsidP="00D939AC">
      <w:pPr>
        <w:pStyle w:val="Caption"/>
      </w:pPr>
      <w:bookmarkStart w:id="22" w:name="_Ref83136222"/>
      <w:r w:rsidRPr="0006648B">
        <w:t xml:space="preserve">Figure </w:t>
      </w:r>
      <w:r w:rsidRPr="0006648B">
        <w:fldChar w:fldCharType="begin"/>
      </w:r>
      <w:r w:rsidRPr="0006648B">
        <w:instrText>SEQ Figure \* ARABIC</w:instrText>
      </w:r>
      <w:r w:rsidRPr="0006648B">
        <w:fldChar w:fldCharType="separate"/>
      </w:r>
      <w:r w:rsidR="00C464B8">
        <w:rPr>
          <w:noProof/>
        </w:rPr>
        <w:t>11</w:t>
      </w:r>
      <w:r w:rsidRPr="0006648B">
        <w:fldChar w:fldCharType="end"/>
      </w:r>
      <w:bookmarkEnd w:id="22"/>
      <w:r w:rsidRPr="0006648B">
        <w:t>. Evaluation of FREM-derived CO emissions based on WRF-CMAQ modelling. (a) Model domain and the bounding polygons of 383 plumes identified in the Sentinel-5P (S5P) total column carbon monoxide (TCCO) product between 15th June and 29th August 2019 used in the evaluation. (b) Relationship between modelled and observed TCCO for the individual smoke plumes identified in (a). The Pearson’s correlation and NMBF of the dataset are shown, along with dotted lines indicating the 1:1, ±20% and ±50% relationships. The NMBF of 0.04 indicates a 4% mean overestimation by the model compared to the observations. (c) Daily summed TCCO of all plumes observed on each day of the simulation as determined by CMAQ (purple) and S5P (red), with their difference represented by the grey line (r</w:t>
      </w:r>
      <w:r w:rsidR="004821CD">
        <w:t xml:space="preserve">ight hand </w:t>
      </w:r>
      <w:r w:rsidRPr="0006648B">
        <w:t>s</w:t>
      </w:r>
      <w:r w:rsidR="004821CD">
        <w:t>ide</w:t>
      </w:r>
      <w:r w:rsidRPr="0006648B">
        <w:t xml:space="preserve"> y-axis). The vertical dotted line on 29th July indicates the start of the second simulation period (see main text).</w:t>
      </w:r>
    </w:p>
    <w:p w14:paraId="08926E60" w14:textId="77777777" w:rsidR="00F814B9" w:rsidRPr="0006648B" w:rsidRDefault="00F814B9" w:rsidP="00F814B9">
      <w:pPr>
        <w:rPr>
          <w:lang w:eastAsia="en-US"/>
        </w:rPr>
      </w:pPr>
    </w:p>
    <w:p w14:paraId="74A11869" w14:textId="113CD712" w:rsidR="00F814B9" w:rsidRPr="0006648B" w:rsidRDefault="00D939AC" w:rsidP="00D939AC">
      <w:pPr>
        <w:pStyle w:val="Heading1"/>
        <w:rPr>
          <w:lang w:eastAsia="en-GB"/>
        </w:rPr>
      </w:pPr>
      <w:r>
        <w:rPr>
          <w:lang w:eastAsia="en-GB"/>
        </w:rPr>
        <w:lastRenderedPageBreak/>
        <w:t>Summary and Conclusions</w:t>
      </w:r>
    </w:p>
    <w:p w14:paraId="6332758B" w14:textId="58BC3ED1" w:rsidR="00F814B9" w:rsidRDefault="00F814B9" w:rsidP="00F814B9">
      <w:r w:rsidRPr="0006648B">
        <w:rPr>
          <w:lang w:eastAsia="en-GB"/>
        </w:rPr>
        <w:t xml:space="preserve">We have developed a significant advance to the ‘Fire Radiative Energy Emissions’ (FREM) landscape </w:t>
      </w:r>
      <w:r w:rsidRPr="0006648B">
        <w:t xml:space="preserve">fire emissions methodology of </w:t>
      </w:r>
      <w:r w:rsidRPr="0006648B">
        <w:fldChar w:fldCharType="begin" w:fldLock="1"/>
      </w:r>
      <w:r w:rsidRPr="0006648B">
        <w:instrText>ADDIN CSL_CITATION {"citationItems":[{"id":"ITEM-1","itemData":{"DOI":"10.1016/j.rse.2017.12.016","ISSN":"0034-4257","author":[{"dropping-particle":"","family":"Mota","given":"Bernardo","non-dropping-particle":"","parse-names":false,"suffix":""},{"dropping-particle":"","family":"Wooster","given":"Martin J.","non-dropping-particle":"","parse-names":false,"suffix":""}],"container-title":"Remote Sensing of Environment","id":"ITEM-1","issue":"February 2017","issued":{"date-parts":[["2018"]]},"page":"45-62","publisher":"Elsevier","title":"A new top-down approach for directly estimating biomass burning emissions and fuel consumption rates and totals from geostationary satellite fi re radiative power ( FRP )","type":"article-journal","volume":"206"},"uris":["http://www.mendeley.com/documents/?uuid=f6164e56-1635-4d32-917e-a4d2c3aebd85"]}],"mendeley":{"formattedCitation":"(Mota and Wooster, 2018)","manualFormatting":"Mota and Wooster (2018)","plainTextFormattedCitation":"(Mota and Wooster, 2018)","previouslyFormattedCitation":"(Mota and Wooster, 2018)"},"properties":{"noteIndex":0},"schema":"https://github.com/citation-style-language/schema/raw/master/csl-citation.json"}</w:instrText>
      </w:r>
      <w:r w:rsidRPr="0006648B">
        <w:fldChar w:fldCharType="separate"/>
      </w:r>
      <w:r w:rsidRPr="0006648B">
        <w:rPr>
          <w:noProof/>
        </w:rPr>
        <w:t>Mota and Wooster (2018)</w:t>
      </w:r>
      <w:r w:rsidRPr="0006648B">
        <w:fldChar w:fldCharType="end"/>
      </w:r>
      <w:r w:rsidRPr="0006648B">
        <w:t xml:space="preserve"> and </w:t>
      </w:r>
      <w:r w:rsidRPr="0006648B">
        <w:fldChar w:fldCharType="begin" w:fldLock="1"/>
      </w:r>
      <w:r w:rsidRPr="0006648B">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fldChar w:fldCharType="separate"/>
      </w:r>
      <w:r w:rsidRPr="0006648B">
        <w:rPr>
          <w:noProof/>
        </w:rPr>
        <w:t>Nguyen and Wooster (2020)</w:t>
      </w:r>
      <w:r w:rsidRPr="0006648B">
        <w:fldChar w:fldCharType="end"/>
      </w:r>
      <w:r w:rsidRPr="0006648B">
        <w:t>, namely the extension to directly relate CO emission rates to FRP observations using an emissions coefficient [</w:t>
      </w:r>
      <m:oMath>
        <m:sSubSup>
          <m:sSubSupPr>
            <m:ctrlPr>
              <w:rPr>
                <w:rFonts w:ascii="Cambria Math" w:hAnsi="Cambria Math"/>
              </w:rPr>
            </m:ctrlPr>
          </m:sSubSupPr>
          <m:e>
            <m:r>
              <w:rPr>
                <w:rFonts w:ascii="Cambria Math" w:hAnsi="Cambria Math"/>
              </w:rPr>
              <m:t>C</m:t>
            </m:r>
          </m:e>
          <m:sub>
            <m:r>
              <w:rPr>
                <w:rFonts w:ascii="Cambria Math" w:hAnsi="Cambria Math"/>
              </w:rPr>
              <m:t>e</m:t>
            </m:r>
          </m:sub>
          <m:sup>
            <m:r>
              <w:rPr>
                <w:rFonts w:ascii="Cambria Math" w:hAnsi="Cambria Math"/>
              </w:rPr>
              <m:t>CO</m:t>
            </m:r>
          </m:sup>
        </m:sSubSup>
      </m:oMath>
      <w:r w:rsidRPr="0006648B">
        <w:t xml:space="preserve">] derived from satellite total column CO (TCCO) and FRE measures. Using 277 matchup fires distributed across northern and southern hemisphere Africa, we have generated </w:t>
      </w:r>
      <m:oMath>
        <m:sSubSup>
          <m:sSubSupPr>
            <m:ctrlPr>
              <w:rPr>
                <w:rFonts w:ascii="Cambria Math" w:hAnsi="Cambria Math"/>
              </w:rPr>
            </m:ctrlPr>
          </m:sSubSupPr>
          <m:e>
            <m:r>
              <w:rPr>
                <w:rFonts w:ascii="Cambria Math" w:hAnsi="Cambria Math"/>
              </w:rPr>
              <m:t>C</m:t>
            </m:r>
          </m:e>
          <m:sub>
            <m:r>
              <w:rPr>
                <w:rFonts w:ascii="Cambria Math" w:hAnsi="Cambria Math"/>
              </w:rPr>
              <m:t>e</m:t>
            </m:r>
          </m:sub>
          <m:sup>
            <m:r>
              <w:rPr>
                <w:rFonts w:ascii="Cambria Math" w:hAnsi="Cambria Math"/>
              </w:rPr>
              <m:t>CO</m:t>
            </m:r>
          </m:sup>
        </m:sSubSup>
      </m:oMath>
      <w:r w:rsidRPr="0006648B">
        <w:t xml:space="preserve"> values [g.MJ</w:t>
      </w:r>
      <w:r w:rsidRPr="0006648B">
        <w:rPr>
          <w:vertAlign w:val="superscript"/>
        </w:rPr>
        <w:t>-1</w:t>
      </w:r>
      <w:r w:rsidRPr="0006648B">
        <w:t>] for six fire-affected biomes which directly link emission rates of CO (g.s</w:t>
      </w:r>
      <w:r w:rsidRPr="0006648B">
        <w:rPr>
          <w:vertAlign w:val="superscript"/>
        </w:rPr>
        <w:t>-1</w:t>
      </w:r>
      <w:r w:rsidRPr="0006648B">
        <w:t>) to FRP (MW). We have applied these coefficients to a 16-year geostationary FRP dataset of African landscape fires to generate the highest spatio-temporal resolution African CO fire emissions inventory currently available. We find our CO emissions totals to be similar to those of the most recent version of the ‘bottom-up’ Global Fire Emissions Database (GFEDv4.1s; van der Werf et al., 2017), particularly across SHAF where they are almost identical in magnitude, though featuring a slightly earlier peak in monthly CO emissions coming from FREM compared to GFED.</w:t>
      </w:r>
    </w:p>
    <w:p w14:paraId="48C2C459" w14:textId="77777777" w:rsidR="00D939AC" w:rsidRPr="0006648B" w:rsidRDefault="00D939AC" w:rsidP="00F814B9">
      <w:pPr>
        <w:rPr>
          <w:lang w:eastAsia="en-GB"/>
        </w:rPr>
      </w:pPr>
    </w:p>
    <w:p w14:paraId="21D44A03" w14:textId="12661B50" w:rsidR="00F814B9" w:rsidRDefault="00F814B9" w:rsidP="00F814B9">
      <w:pPr>
        <w:rPr>
          <w:shd w:val="clear" w:color="auto" w:fill="FFFFFF"/>
        </w:rPr>
      </w:pPr>
      <w:r w:rsidRPr="0006648B">
        <w:rPr>
          <w:lang w:eastAsia="en-GB"/>
        </w:rPr>
        <w:t xml:space="preserve">Since direct validation of large-scale fire emissions estimates remains unfeasible, we have conducted an evaluation of the FREM-derived CO emissions via their use within the WRF-CMAQ atmospheric chemical transport model across a southern African domain. The generated regional-scale total column CO (TCCO) concentration fields are then compared to independent TCCO observations coming from Sentinel-5P TROPOMI. </w:t>
      </w:r>
      <w:r w:rsidRPr="0006648B">
        <w:rPr>
          <w:shd w:val="clear" w:color="auto" w:fill="FFFFFF"/>
        </w:rPr>
        <w:t>Results of this validation indicate very good agreement between the modelled and observed TCCO values in general, with a bias of 0.01 and 0.04 (1% and 4% mean overestimation by the model compared to observations) over the full model domain and over individual fire plumes respectively. CO emissions are overestimated to a greater extent (by up to around 50%) in the north-west region of the domain where high fire activity is observed, and where CO from fires outside the domain maybe being transported into the model domain. The slope of a linear best fit relationship between S5P CO and CMAQ CO within individual fire-generated plumes was 1.05 with an r</w:t>
      </w:r>
      <w:r w:rsidRPr="0006648B">
        <w:rPr>
          <w:shd w:val="clear" w:color="auto" w:fill="FFFFFF"/>
          <w:vertAlign w:val="superscript"/>
        </w:rPr>
        <w:t>2</w:t>
      </w:r>
      <w:r w:rsidRPr="0006648B">
        <w:rPr>
          <w:shd w:val="clear" w:color="auto" w:fill="FFFFFF"/>
        </w:rPr>
        <w:t xml:space="preserve"> of 0.80. In comparison to the ~30% average difference observed between GFEDv3 CO emissions and MOPITT CO observations </w:t>
      </w:r>
      <w:r w:rsidRPr="0006648B">
        <w:rPr>
          <w:shd w:val="clear" w:color="auto" w:fill="FFFFFF"/>
        </w:rPr>
        <w:fldChar w:fldCharType="begin" w:fldLock="1"/>
      </w:r>
      <w:r w:rsidRPr="0006648B">
        <w:rPr>
          <w:shd w:val="clear" w:color="auto" w:fill="FFFFFF"/>
        </w:rPr>
        <w:instrText>ADDIN CSL_CITATION {"citationItems":[{"id":"ITEM-1","itemData":{"DOI":"10.1002/jgrd.50624","ISSN":"21698996","abstract":"In this study, we utilize near-simultaneous observations from two sets of multiple satellite sensors to segregate Tropospheric Emission Spectrometer (TES) and Measurements of Pollution in the Troposphere (MOPITT) CO observations over active fire sources from those made over clear background. Hence, we obtain direct estimates of biomass burning CO emissions without invoking inverse modeling as in traditional top-down methods. We find considerable differences between Global Fire Emissions Database (GFED) versions 2.1 and 3.1 and satellite-based emission estimates in many regions. Both inventories appear to greatly underestimate South and Southeast Asia emissions, for example. On global scales, however, CO emissions in both inventories and in the MOPITT-based analysis agree reasonably well, with the largest bias (30%) found in the Northern Hemisphere spring. In the Southern Hemisphere, there is a one-month shift between the GFED and MOPITT-based fire emissions peak. Afternoon tropical fire emissions retrieved from TES are about two times higher than the morning MOPITT retrievals. This appears to be both a real difference due to the diurnal fire activity variations, and a bias due to the scarcity of TES data.","author":[{"dropping-particle":"","family":"Pechony","given":"Olga","non-dropping-particle":"","parse-names":false,"suffix":""},{"dropping-particle":"","family":"Shindell","given":"Drew T.","non-dropping-particle":"","parse-names":false,"suffix":""},{"dropping-particle":"","family":"Faluvegi","given":"Greg","non-dropping-particle":"","parse-names":false,"suffix":""}],"container-title":"Journal of Geophysical Research Atmospheres","id":"ITEM-1","issue":"14","issued":{"date-parts":[["2013"]]},"page":"8054-8066","title":"Direct top-down estimates of biomass burning CO emissions using TES and MOPITT versus bottom-up GFED inventory","type":"article-journal","volume":"118"},"uris":["http://www.mendeley.com/documents/?uuid=d5c750c1-8609-400b-9c18-3b3f2a9f6624"]}],"mendeley":{"formattedCitation":"(Pechony et al., 2013)","plainTextFormattedCitation":"(Pechony et al., 2013)","previouslyFormattedCitation":"(Pechony et al., 2013)"},"properties":{"noteIndex":0},"schema":"https://github.com/citation-style-language/schema/raw/master/csl-citation.json"}</w:instrText>
      </w:r>
      <w:r w:rsidRPr="0006648B">
        <w:rPr>
          <w:shd w:val="clear" w:color="auto" w:fill="FFFFFF"/>
        </w:rPr>
        <w:fldChar w:fldCharType="separate"/>
      </w:r>
      <w:r w:rsidRPr="0006648B">
        <w:rPr>
          <w:noProof/>
          <w:shd w:val="clear" w:color="auto" w:fill="FFFFFF"/>
        </w:rPr>
        <w:t>(Pechony et al., 2013)</w:t>
      </w:r>
      <w:r w:rsidRPr="0006648B">
        <w:rPr>
          <w:shd w:val="clear" w:color="auto" w:fill="FFFFFF"/>
        </w:rPr>
        <w:fldChar w:fldCharType="end"/>
      </w:r>
      <w:r w:rsidRPr="0006648B">
        <w:rPr>
          <w:shd w:val="clear" w:color="auto" w:fill="FFFFFF"/>
        </w:rPr>
        <w:t xml:space="preserve"> the results of the evaluation herein show good agreement and are well within the range of biases observed in similar evaluations of other fire emissions inventories </w:t>
      </w:r>
      <w:r w:rsidRPr="0006648B">
        <w:rPr>
          <w:shd w:val="clear" w:color="auto" w:fill="FFFFFF"/>
        </w:rPr>
        <w:fldChar w:fldCharType="begin" w:fldLock="1"/>
      </w:r>
      <w:r w:rsidR="00802648">
        <w:rPr>
          <w:shd w:val="clear" w:color="auto" w:fill="FFFFFF"/>
        </w:rPr>
        <w:instrText>ADDIN CSL_CITATION {"citationItems":[{"id":"ITEM-1","itemData":{"DOI":"10.5194/bg-6-103-2009","ISSN":"17264189","abstract":"The space-time variations of the carbon budget at the Earth's surface are highly variable and quantifying them represents a major scientific challenge. One strategy consists in inferring the carbon surface fluxes from the atmospheric concentrations. An inversion scheme for the hydrocarbon oxidation chain, that includes CO and CH4, is presented here with a focus on the African continent. It is based on a variational principle. The multi-tracer system has been built as an extension of a system initially developed for CO2 and includes a new simplified non-linear chemistry module. Individual in situ measurements of methyl-chloroform and individual etrievals of CO concentrations from the Measurements Of Pollution In The Troposphere (MOPITT) spaceborn instrument have been processed by the new system for the period 2000-2006 to infer the time series of CO emissions at the resolution of 2.5°×3.75° (latitude, longitude). It is shown that the analysed concentrations improve the fit to five independent surface measurement stations located in or near Africa by up to 28% compared to standard inventories, which confirms that significant information about CO emissions can be obtained from MOPITT data. In practice, the inversion reduces the amplitude and the interannual variability of the seasonal cycle in the northern part of Africa, with a longer burning season. In the southern part, the inversion mainly shifts the emission peak by one month later in the season, consistent with previously-published inversion results. © Author(s) 2009.","author":[{"dropping-particle":"","family":"Chevallier","given":"F.","non-dropping-particle":"","parse-names":false,"suffix":""},{"dropping-particle":"","family":"Fortems","given":"A.","non-dropping-particle":"","parse-names":false,"suffix":""},{"dropping-particle":"","family":"Bousquet","given":"P.","non-dropping-particle":"","parse-names":false,"suffix":""},{"dropping-particle":"","family":"Pison","given":"I.","non-dropping-particle":"","parse-names":false,"suffix":""},{"dropping-particle":"","family":"Szopa","given":"S.","non-dropping-particle":"","parse-names":false,"suffix":""},{"dropping-particle":"","family":"Devaux","given":"M.","non-dropping-particle":"","parse-names":false,"suffix":""},{"dropping-particle":"","family":"Hauglustaine","given":"D. A.","non-dropping-particle":"","parse-names":false,"suffix":""}],"container-title":"Biogeosciences","id":"ITEM-1","issue":"1","issued":{"date-parts":[["2009"]]},"page":"103-111","title":"African CO emissions between years 2000 and 2006 as estimated from MOPITT observations","type":"article-journal","volume":"6"},"uris":["http://www.mendeley.com/documents/?uuid=6a772c1e-0b74-4c33-8dcd-81e084210cbd"]},{"id":"ITEM-2","itemData":{"DOI":"10.5194/acp-10-855-2010","ISSN":"16807324","abstract":"We combine CO column measurements from the MOPITT, AIRS, SCIAMACHY, and TES satellite instruments in a full-year (May 2004-April 2005) global inversion of CO sources at 4°×5° spatial resolution and monthly temporal resolution. The inversion uses the GEOS-Chem chemical transport model (CTM) and its adjoint applied to MOPITT, AIRS, and SCIAMACHY. Observations from TES, surface sites (NOAA/GMD), and aircraft (MOZAIC) are used for evaluation of the a posteriori solution. Using GEOS-Chem as a common intercomparison platform shows global consistency between the different satellite datasets and with the in situ data. Differences can be largely explained by different averaging kernels and a priori information. The global CO emission from combustion as constrained in the inversion is 1350 Tg a1. This is much higher than current bottom-up emission inventories. A large fraction of the correction results from a seasonal underestimate of CO sources at northern mid-latitudes in winter and suggests a larger-than-expected CO source from vehicle cold starts and residential heating. Implementing this seasonal variation of emissions solves the long-standing problem of models underestimating CO in the northern extratropics in winter-spring. A posteriori emissions also indicate a general underestimation of biomass burning in the GFED2 inventory. However, the tropical biomass burning constraints are not quantitatively consistent across the different datasets.","author":[{"dropping-particle":"","family":"Kopacz","given":"M.","non-dropping-particle":"","parse-names":false,"suffix":""},{"dropping-particle":"","family":"Jacob","given":"D. J.","non-dropping-particle":"","parse-names":false,"suffix":""},{"dropping-particle":"","family":"Fisher","given":"J. A.","non-dropping-particle":"","parse-names":false,"suffix":""},{"dropping-particle":"","family":"Logan","given":"J. A.","non-dropping-particle":"","parse-names":false,"suffix":""},{"dropping-particle":"","family":"Zhang","given":"L.","non-dropping-particle":"","parse-names":false,"suffix":""},{"dropping-particle":"","family":"Megretskaia","given":"I. A.","non-dropping-particle":"","parse-names":false,"suffix":""},{"dropping-particle":"","family":"Yantosca","given":"R. M.","non-dropping-particle":"","parse-names":false,"suffix":""},{"dropping-particle":"","family":"Singh","given":"K.","non-dropping-particle":"","parse-names":false,"suffix":""},{"dropping-particle":"","family":"Henze","given":"D. K.","non-dropping-particle":"","parse-names":false,"suffix":""},{"dropping-particle":"","family":"Burrows","given":"J. P.","non-dropping-particle":"","parse-names":false,"suffix":""},{"dropping-particle":"","family":"Buchwitz","given":"M.","non-dropping-particle":"","parse-names":false,"suffix":""},{"dropping-particle":"","family":"Khlystova","given":"I.","non-dropping-particle":"","parse-names":false,"suffix":""},{"dropping-particle":"","family":"McMillan","given":"W. W.","non-dropping-particle":"","parse-names":false,"suffix":""},{"dropping-particle":"","family":"Gille","given":"J. C.","non-dropping-particle":"","parse-names":false,"suffix":""},{"dropping-particle":"","family":"Edwards","given":"D. P.","non-dropping-particle":"","parse-names":false,"suffix":""},{"dropping-particle":"","family":"Eldering","given":"A.","non-dropping-particle":"","parse-names":false,"suffix":""},{"dropping-particle":"","family":"Thouret","given":"V.","non-dropping-particle":"","parse-names":false,"suffix":""},{"dropping-particle":"","family":"Nedelec","given":"P.","non-dropping-particle":"","parse-names":false,"suffix":""}],"container-title":"Atmospheric Chemistry and Physics","id":"ITEM-2","issue":"3","issued":{"date-parts":[["2010"]]},"page":"855-876","title":"Global estimates of CO sources with high resolution by adjoint inversion of multiple satellite datasets (MOPITT, AIRS, SCIAMACHY, TES)","type":"article-journal","volume":"10"},"uris":["http://www.mendeley.com/documents/?uuid=717a1d4c-4cd0-44f1-b62c-3509e7fdd9b2"]},{"id":"ITEM-3","itemData":{"DOI":"10.5194/bg-9-527-2012","ISBN":"1726-4170","ISSN":"17264170","abstract":"The Global Fire Assimilation System (GFASv1.0) calculates biomass burning emissions by assimilating Fire Radiative Power (FRP) observations from the MODIS instruments onboard the Terra and Aqua satellites. It corrects for gaps in the observations, which are mostly due to cloud cover, and filters spurious FRP observations of volcanoes, gas flares and other industrial activity. The combustion rate is subsequently calculated with land cover-specific conversion factors. Emission factors for 40 gas-phase and aerosol trace species have been compiled from a literature survey. The corresponding daily emissions have been calculated on a global 0.5 degrees x 0.5 degrees grid from 2003 to the present. General consistency with the Global Fire Emission Database version 3.1 (GFED3.1) within its accuracy is achieved while maintaining the advantages of an FRP-based approach: GFASv1.0 makes use of the quantitative information on the combustion rate that is contained in the FRP observations, and it detects fires in real time at high spatial and temporal resolution. GFASv1.0 indicates omission errors in GFED3.1 due to undetected small fires. It also exhibits slightly longer fire seasons in South America and North Africa and a slightly shorter fire season in Southeast Asia. GFASv1.0 has already been used for atmospheric reactive gas simulations in an independent study, which found good agreement with atmospheric observations. We have performed simulations of the atmospheric aerosol distribution with and without the assimilation of MODIS aerosol optical depth (AOD). They indicate that the emissions of particulate matter need to be boosted by a factor of 2-4 to reproduce the global distribution of organic matter and black carbon. This discrepancy is also evident in the comparison of previously published top-down and bottom-up estimates. For the time being, a global enhancement of the particulate matter emissions by 3.4 is recommended. Validation with independent AOD and PM10 observations recorded during the Russian fires in summer 2010 show that the global Monitoring Atmospheric Composition and Change (MACC) aerosol model with GFASv1.0 aerosol emissions captures the smoke plume evolution well when organic matter and black carbon are enhanced by the recommended factor. In conjunction with the assimilation of MODIS AOD, the use of GFASv1.0 with enhanced emission factors quantitatively improves the forecast of the aerosol load near the surface sufficiently to allow air quality …","author":[{"dropping-particle":"","family":"Kaiser","given":"J. W.","non-dropping-particle":"","parse-names":false,"suffix":""},{"dropping-particle":"","family":"Heil","given":"Angelika","non-dropping-particle":"","parse-names":false,"suffix":""},{"dropping-particle":"","family":"Andreae","given":"M. O.","non-dropping-particle":"","parse-names":false,"suffix":""},{"dropping-particle":"","family":"Benedetti","given":"A.","non-dropping-particle":"","parse-names":false,"suffix":""},{"dropping-particle":"","family":"Chubarova","given":"N.","non-dropping-particle":"","parse-names":false,"suffix":""},{"dropping-particle":"","family":"Jones","given":"L.","non-dropping-particle":"","parse-names":false,"suffix":""},{"dropping-particle":"","family":"Morcrette","given":"J. J.","non-dropping-particle":"","parse-names":false,"suffix":""},{"dropping-particle":"","family":"Razinger","given":"M.","non-dropping-particle":"","parse-names":false,"suffix":""},{"dropping-particle":"","family":"Schultz","given":"M. G.","non-dropping-particle":"","parse-names":false,"suffix":""},{"dropping-particle":"","family":"Suttie","given":"M.","non-dropping-particle":"","parse-names":false,"suffix":""},{"dropping-particle":"","family":"Werf","given":"Guido R.","non-dropping-particle":"van der","parse-names":false,"suffix":""}],"container-title":"Biogeosciences","id":"ITEM-3","issue":"1","issued":{"date-parts":[["2012"]]},"page":"527-554","title":"Biomass burning emissions estimated with a global fire assimilation system based on observed fire radiative power","type":"article-journal","volume":"9"},"uris":["http://www.mendeley.com/documents/?uuid=21d60de0-5e76-4e99-b715-3384637d1708"]},{"id":"ITEM-4","itemData":{"DOI":"10.5194/acp-14-6643-2014","ISBN":"1680-7316","ISSN":"16807324","abstract":"Fire emissions estimates have long been based on bottom-up approaches that are not only complex, but also fraught with compounding uncertainties. We present the development of a global gridded (1° × 1°) emission coefficients (Ce) product for smoke total particulate matter (TPM) based on a top-down approach using coincident measurements of fire radiative power (FRP) and aerosol optical thickness (AOT) from the Moderate-resolution Imaging Spectro-radiometer (MODIS) sensors aboard the Terra and Aqua satellites. This new Fire Energetics and Emissions Research version 1.0 (FEER.v1) Ce product has now been released to the community and can be obtained from http://feer.gsfc.nasa.gov/, along with the corresponding 1-to-1 mapping of their quality assurance (QA) flags that will enable the Ce values to be filtered by quality for use in various applications. The regional averages of Ce values for different ecosystem types were found to be in the ranges of 16–21 g MJ−1 for savanna and grasslands, 15–32 g MJ−1 for tropical forest, 9–12 g MJ−1 for North American boreal forest, and 18–26 g MJ−1 for Russian boreal forest, croplands and natural vegetation. The FEER.v1 Ce product was multiplied by time-integrated FRP data to calculate regional smoke TPM emissions, which were compared with equivalent emissions products from three existing inventories. FEER.v1 showed higher and more reasonable smoke TPM estimates than two other emissions inventories that are based on bottom-up approaches and already reported in the literature to be too low, but portrayed an overall reasonable agreement with another top-down approach. This suggests that top-down approaches may hold better promise and need to be further developed to accelerate the reduction of uncertainty associated with fire emissions estimation in air-quality and climate research and applications. Results of the analysis of FEER.v1 data for 2004–2011 show that 65–85 Tg yr−1 of TPM is emitted globally from open biomass burning, with a generally decreasing trend over this short time period. The FEER.v1 Ce product is the first global gridded product in the family of \"emission factors\", that is based essentially on satellite measurements, and requires only direct satellite FRP measurements of an actively burning fire anywhere to evaluate its emission rate in near-real time, which is essential for operational activities, such as the monitoring and forecasting of smoke emission impacts on air quality.","author":[{"dropping-particle":"","family":"Ichoku","given":"C.","non-dropping-particle":"","parse-names":false,"suffix":""},{"dropping-particle":"","family":"Ellison","given":"L.","non-dropping-particle":"","parse-names":false,"suffix":""}],"container-title":"Atmospheric Chemistry and Physics","id":"ITEM-4","issue":"13","issued":{"date-parts":[["2014"]]},"page":"6643-6667","title":"Global top-down smoke-aerosol emissions estimation using satellite fire radiative power measurements","type":"article-journal","volume":"14"},"uris":["http://www.mendeley.com/documents/?uuid=789db79c-520b-4d5c-a822-b7b36fe45af4"]},{"id":"ITEM-5","itemData":{"DOI":"10.5194/acp-16-11083-2016","ISSN":"16807324","abstract":"We use the GLOMAP global aerosol model evaluated against observations of surface particulate matter (PM2.5) and aerosol optical depth (AOD) to better understand the impacts of biomass burning on tropical aerosol. To explore the uncertainty in emissions we use three satellite-derived fire emission datasets (GFED3, GFAS1 and FINN1) in the model, in which tropical fires account for 66–84 % of global particulate emissions from fire. The model underestimates PM2.5 concentrations where observations are available over South America and AOD over South America, Africa and Southeast Asia. Underestimation of AOD over tropical regions impacted by biomass burning is consistent with previous studies. Where coincident observations of surface PM2.5 and AOD are available we find a greater model underestimation of AOD than PM2.5 Increasing particulate emissions to improve simulation of AOD can therefore lead to overestimation of surface PM2.5 concentrations. With FINN1 emissions increased by a factor of 1.5 the model reasonably simulates PM2.5 concentrations in South America and AOD over Southeast Asia, but underestimates AOD over South America and Africa. The model with GFAS1 emissions better matches observed PM2.5 and AOD when emissions are increased by a factor of 3.4. The model with GFED3 emissions scaled by a factor of 1.5 reasonably simulates PM2.5 concentrations in South America, but requires a larger scaling factor to capture observed AOD in all regions. The model with GFED3 emissions poorly simulates observed seasonal variability of surface PM2.5 and AOD in regions where small fires dominate, providing independent evidence that GFED3 omits emissions from small fires. Seasonal variability of both PM2.5 and AOD is better simulated by the model using FINN1 and GFAS1 emissions. Detailed observations of the vertical profile of aerosol over biomass burning regions are required to better constrain emissions and modelled AOD.","author":[{"dropping-particle":"","family":"Reddington","given":"Carly L.","non-dropping-particle":"","parse-names":false,"suffix":""},{"dropping-particle":"V.","family":"Spracklen","given":"Dominick","non-dropping-particle":"","parse-names":false,"suffix":""},{"dropping-particle":"","family":"Artaxo","given":"P.","non-dropping-particle":"","parse-names":false,"suffix":""},{"dropping-particle":"","family":"Ridley","given":"David A.","non-dropping-particle":"","parse-names":false,"suffix":""},{"dropping-particle":"V.","family":"Rizzo","given":"Luciana","non-dropping-particle":"","parse-names":false,"suffix":""},{"dropping-particle":"","family":"Arana","given":"Andrea","non-dropping-particle":"","parse-names":false,"suffix":""}],"container-title":"Atmospheric Chemistry and Physics","id":"ITEM-5","issue":"17","issued":{"date-parts":[["2016"]]},"page":"11083-11106","title":"Analysis of particulate emissions from tropical biomass burning using a global aerosol model and long-term surface observations","type":"article-journal","volume":"16"},"uris":["http://www.mendeley.com/documents/?uuid=dc01e6b8-e5fe-422e-b75b-d71652c7e127"]}],"mendeley":{"formattedCitation":"(Chevallier et al., 2009; Ichoku and Ellison, 2014; Kaiser et al., 2012; Kopacz et al., 2010; Reddington et al., 2016)","plainTextFormattedCitation":"(Chevallier et al., 2009; Ichoku and Ellison, 2014; Kaiser et al., 2012; Kopacz et al., 2010; Reddington et al., 2016)","previouslyFormattedCitation":"(Chevallier et al., 2009; Kopacz et al., 2010; Kaiser et al., 2012; Ichoku and Ellison, 2014; Reddington et al., 2016)"},"properties":{"noteIndex":0},"schema":"https://github.com/citation-style-language/schema/raw/master/csl-citation.json"}</w:instrText>
      </w:r>
      <w:r w:rsidRPr="0006648B">
        <w:rPr>
          <w:shd w:val="clear" w:color="auto" w:fill="FFFFFF"/>
        </w:rPr>
        <w:fldChar w:fldCharType="separate"/>
      </w:r>
      <w:r w:rsidR="00802648" w:rsidRPr="00802648">
        <w:rPr>
          <w:noProof/>
          <w:shd w:val="clear" w:color="auto" w:fill="FFFFFF"/>
        </w:rPr>
        <w:t>(Chevallier et al., 2009; Ichoku and Ellison, 2014; Kaiser et al., 2012; Kopacz et al., 2010; Reddington et al., 2016)</w:t>
      </w:r>
      <w:r w:rsidRPr="0006648B">
        <w:rPr>
          <w:shd w:val="clear" w:color="auto" w:fill="FFFFFF"/>
        </w:rPr>
        <w:fldChar w:fldCharType="end"/>
      </w:r>
      <w:r w:rsidRPr="0006648B">
        <w:rPr>
          <w:shd w:val="clear" w:color="auto" w:fill="FFFFFF"/>
        </w:rPr>
        <w:t xml:space="preserve">. The FREM-derived CO emissions produced were used to calculate estimates of Dry Matter Consumed (DMC) and DMC per unit area for 2019. The former through use of CO emission factors and the latter through an inversion of the approach of </w:t>
      </w:r>
      <w:r w:rsidRPr="0006648B">
        <w:rPr>
          <w:shd w:val="clear" w:color="auto" w:fill="FFFFFF"/>
        </w:rPr>
        <w:fldChar w:fldCharType="begin" w:fldLock="1"/>
      </w:r>
      <w:r w:rsidRPr="0006648B">
        <w:rPr>
          <w:shd w:val="clear" w:color="auto" w:fill="FFFFFF"/>
        </w:rPr>
        <w:instrText>ADDIN CSL_CITATION {"citationItems":[{"id":"ITEM-1","itemData":{"DOI":"10.1007/BF00137988","ISBN":"0165-0009","ISSN":"01650009","PMID":"1178","abstract":"In order to estimate the production of charcoal and the atmospheric emissions of trace gases volatilized by burning we have estimated the global amounts of biomass which are affected by fires. We have roughly calculated annual gross burning rates ranging between about 5 Pg and 9 Pg (1 Pg = 10 ~ s g) of dry matter (2-4 Pg C). In comparison, about 9-17 Pg of above-ground dry matter (4-8 Pg C) is exposed to fires, indicating a worldwide average burning efficiency of about 50%. The production of dead below-ground dry matter varie~ between 6-9 Pg per year. We have tentatively indicated the possibility of a large production of elemental carbon (0.5-1.7 Pg C/yr) due to the incomplete com- bustion of biomass to charcoal. This provides a sink for atmospheric CO2, which would have been particularly important during the past centuries. From meager statistical information and often ill-documented statements in the literature, it is extremely difficult to calculate the net carbon release rates to the atmosphere from the biomass changes which take place, especially in the tropics. All together, we calculate an overall effect ~of the biosphere on the atmospheric carbon dioxide budget which may range between the possibilities of a net uptake or a net release of about 2 Pg C/yr. The release of CO~ to the atmosphere by deforestation projects may well be balanced by reforestation and by the production of charcoal. Better information is needed, however, to make these estimates more reliable.","author":[{"dropping-particle":"","family":"Seiler","given":"Wolfgang","non-dropping-particle":"","parse-names":false,"suffix":""},{"dropping-particle":"","family":"Crutzen","given":"P. J.","non-dropping-particle":"","parse-names":false,"suffix":""}],"container-title":"Climatic Change","id":"ITEM-1","issue":"3","issued":{"date-parts":[["1980"]]},"page":"207-247","title":"Estimates of gross and net fluxes of carbon between the biosphere and the atmosphere from biomass burning","type":"article-journal","volume":"2"},"uris":["http://www.mendeley.com/documents/?uuid=c189c79b-22d4-4474-ab1b-c90d3fc03850"]}],"mendeley":{"formattedCitation":"(Seiler and Crutzen, 1980)","manualFormatting":"Seiler and Crutzen (1980)","plainTextFormattedCitation":"(Seiler and Crutzen, 1980)","previouslyFormattedCitation":"(Seiler and Crutzen, 1980)"},"properties":{"noteIndex":0},"schema":"https://github.com/citation-style-language/schema/raw/master/csl-citation.json"}</w:instrText>
      </w:r>
      <w:r w:rsidRPr="0006648B">
        <w:rPr>
          <w:shd w:val="clear" w:color="auto" w:fill="FFFFFF"/>
        </w:rPr>
        <w:fldChar w:fldCharType="separate"/>
      </w:r>
      <w:r w:rsidRPr="0006648B">
        <w:rPr>
          <w:noProof/>
          <w:shd w:val="clear" w:color="auto" w:fill="FFFFFF"/>
        </w:rPr>
        <w:t>Seiler and Crutzen (1980)</w:t>
      </w:r>
      <w:r w:rsidRPr="0006648B">
        <w:rPr>
          <w:shd w:val="clear" w:color="auto" w:fill="FFFFFF"/>
        </w:rPr>
        <w:fldChar w:fldCharType="end"/>
      </w:r>
      <w:r w:rsidRPr="0006648B">
        <w:rPr>
          <w:shd w:val="clear" w:color="auto" w:fill="FFFFFF"/>
        </w:rPr>
        <w:t xml:space="preserve"> in which BA data comes from the 20 m FireCCISFD product of </w:t>
      </w:r>
      <w:r w:rsidRPr="0006648B">
        <w:rPr>
          <w:shd w:val="clear" w:color="auto" w:fill="FFFFFF"/>
        </w:rPr>
        <w:fldChar w:fldCharType="begin" w:fldLock="1"/>
      </w:r>
      <w:r w:rsidRPr="0006648B">
        <w:rPr>
          <w:shd w:val="clear" w:color="auto" w:fill="FFFFFF"/>
        </w:rPr>
        <w:instrText>ADDIN CSL_CITATION {"citationItems":[{"id":"ITEM-1","itemData":{"DOI":"10.1016/j.rse.2018.12.011","ISSN":"00344257","abstract":"A locally-adapted multitemporal two-phase burned area (BA) algorithm has been developed using as inputs Sentinel-2 MSI reflectance measurements in the short and near infrared wavebands plus the active fires detected by Terra and Aqua MODIS sensors. An initial burned area map is created in the first step, from which tile dependent statistics are extracted for the second step. The whole Sub-Saharan Africa (around 25 M km2) was processed with this algorithm at a spatial resolution of 20 m, from January to December 2016. This period covers two half fire seasons on the Northern Hemisphere and an entire fire season in the South. The area was selected as existing BA products account it to include around 70% of global BA. Validation of this product was based on a two-stage stratified random sampling of Landsat multitemporal images. Higher accuracy values than existing global BA products were observed, with Dice coefficient of 77% and omission and commission errors of 26.5% and 19.3% respectively. The standard NASA BA product (MCD64A1 c6) showed a similar commission error (20.4%), but much higher omission errors (59.6%), with a lower Dice coefficient (53.6%). The BA algorithm was processed over &gt;11,000 Sentinel-2 images to create a database that would also include small fires (&lt;100 ha). This is the first time a continental BA product is generated from medium resolution sensors (spatial resolution = 20 m), showing their operational potential for improving our current understanding of global fire impacts. Total BA estimated from our product was 4.9 M km2, around 80% larger area than what the NASA BA product (MCD64A1 c6) detected in the same period (2.7 M km2). The main differences between the two products were found in regions where small fires (&lt;100 ha) account for a significant proportion of total BA, as global products based on coarse pixel sizes (500 m for MCD64A1) unlikely detect them. On the negative side, Sentinel-2 based products have lower temporal resolution and consequently are more affected by cloud/cloud shadows and have less temporal reporting accuracy than global BA products. The product derived from S2 imagery would greatly contribute to better understanding the impacts of small fires in global fire regimes, particularly in tropical regions, where such fires are frequent. This product is named FireCCISFD11 and it is publicly available at: https://www.esa-fire-cci.org/node/262, last accessed on November 2018.","author":[{"dropping-particle":"","family":"Roteta","given":"E.","non-dropping-particle":"","parse-names":false,"suffix":""},{"dropping-particle":"","family":"Bastarrika","given":"A.","non-dropping-particle":"","parse-names":false,"suffix":""},{"dropping-particle":"","family":"Padilla","given":"M.","non-dropping-particle":"","parse-names":false,"suffix":""},{"dropping-particle":"","family":"Storm","given":"T.","non-dropping-particle":"","parse-names":false,"suffix":""},{"dropping-particle":"","family":"Chuvieco","given":"E.","non-dropping-particle":"","parse-names":false,"suffix":""}],"container-title":"Remote Sensing of Environment","id":"ITEM-1","issue":"March","issued":{"date-parts":[["2019"]]},"page":"1-17","publisher":"Elsevier","title":"Development of a Sentinel-2 burned area algorithm: Generation of a small fire database for sub-Saharan Africa","type":"article-journal","volume":"222"},"uris":["http://www.mendeley.com/documents/?uuid=4dad8aba-ea5f-4ec3-9411-8d4b23ba7802"]}],"mendeley":{"formattedCitation":"(Roteta et al., 2019)","plainTextFormattedCitation":"(Roteta et al., 2019)","previouslyFormattedCitation":"(Roteta et al., 2019)"},"properties":{"noteIndex":0},"schema":"https://github.com/citation-style-language/schema/raw/master/csl-citation.json"}</w:instrText>
      </w:r>
      <w:r w:rsidRPr="0006648B">
        <w:rPr>
          <w:shd w:val="clear" w:color="auto" w:fill="FFFFFF"/>
        </w:rPr>
        <w:fldChar w:fldCharType="separate"/>
      </w:r>
      <w:r w:rsidRPr="0006648B">
        <w:rPr>
          <w:noProof/>
          <w:shd w:val="clear" w:color="auto" w:fill="FFFFFF"/>
        </w:rPr>
        <w:t>(Roteta et al., 2019)</w:t>
      </w:r>
      <w:r w:rsidRPr="0006648B">
        <w:rPr>
          <w:shd w:val="clear" w:color="auto" w:fill="FFFFFF"/>
        </w:rPr>
        <w:fldChar w:fldCharType="end"/>
      </w:r>
      <w:r w:rsidRPr="0006648B">
        <w:rPr>
          <w:shd w:val="clear" w:color="auto" w:fill="FFFFFF"/>
        </w:rPr>
        <w:t xml:space="preserve">. DMC measures produced via FREM-derived CO emissions introduce less uncertainty than those produced from the FREM-TPM emissions of </w:t>
      </w:r>
      <w:r w:rsidRPr="0006648B">
        <w:rPr>
          <w:shd w:val="clear" w:color="auto" w:fill="FFFFFF"/>
        </w:rPr>
        <w:fldChar w:fldCharType="begin" w:fldLock="1"/>
      </w:r>
      <w:r w:rsidRPr="0006648B">
        <w:rPr>
          <w:shd w:val="clear" w:color="auto" w:fill="FFFFFF"/>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rPr>
          <w:shd w:val="clear" w:color="auto" w:fill="FFFFFF"/>
        </w:rPr>
        <w:fldChar w:fldCharType="separate"/>
      </w:r>
      <w:r w:rsidRPr="0006648B">
        <w:rPr>
          <w:noProof/>
          <w:shd w:val="clear" w:color="auto" w:fill="FFFFFF"/>
        </w:rPr>
        <w:t>Nguyen and Wooster (2020)</w:t>
      </w:r>
      <w:r w:rsidRPr="0006648B">
        <w:rPr>
          <w:shd w:val="clear" w:color="auto" w:fill="FFFFFF"/>
        </w:rPr>
        <w:fldChar w:fldCharType="end"/>
      </w:r>
      <w:r w:rsidRPr="0006648B">
        <w:rPr>
          <w:shd w:val="clear" w:color="auto" w:fill="FFFFFF"/>
        </w:rPr>
        <w:t xml:space="preserve"> (updated in </w:t>
      </w:r>
      <w:r w:rsidRPr="0006648B">
        <w:rPr>
          <w:shd w:val="clear" w:color="auto" w:fill="FFFFFF"/>
        </w:rPr>
        <w:fldChar w:fldCharType="begin"/>
      </w:r>
      <w:r w:rsidRPr="0006648B">
        <w:rPr>
          <w:shd w:val="clear" w:color="auto" w:fill="FFFFFF"/>
        </w:rPr>
        <w:instrText xml:space="preserve"> REF _Ref90033105 \h </w:instrText>
      </w:r>
      <w:r>
        <w:rPr>
          <w:shd w:val="clear" w:color="auto" w:fill="FFFFFF"/>
        </w:rPr>
        <w:instrText xml:space="preserve"> \* MERGEFORMAT </w:instrText>
      </w:r>
      <w:r w:rsidRPr="0006648B">
        <w:rPr>
          <w:shd w:val="clear" w:color="auto" w:fill="FFFFFF"/>
        </w:rPr>
      </w:r>
      <w:r w:rsidRPr="0006648B">
        <w:rPr>
          <w:shd w:val="clear" w:color="auto" w:fill="FFFFFF"/>
        </w:rPr>
        <w:fldChar w:fldCharType="separate"/>
      </w:r>
      <w:r w:rsidR="00C464B8" w:rsidRPr="0006648B">
        <w:t>Appendix A</w:t>
      </w:r>
      <w:r w:rsidRPr="0006648B">
        <w:rPr>
          <w:shd w:val="clear" w:color="auto" w:fill="FFFFFF"/>
        </w:rPr>
        <w:fldChar w:fldCharType="end"/>
      </w:r>
      <w:r w:rsidRPr="0006648B">
        <w:rPr>
          <w:shd w:val="clear" w:color="auto" w:fill="FFFFFF"/>
        </w:rPr>
        <w:t xml:space="preserve">) due to CO emission factors being far less variable than TPM emission factors in general, especially from fires in tropical forests and cultivated land </w:t>
      </w:r>
      <w:r w:rsidRPr="0006648B">
        <w:rPr>
          <w:shd w:val="clear" w:color="auto" w:fill="FFFFFF"/>
        </w:rPr>
        <w:fldChar w:fldCharType="begin" w:fldLock="1"/>
      </w:r>
      <w:r w:rsidRPr="0006648B">
        <w:rPr>
          <w:shd w:val="clear" w:color="auto" w:fill="FFFFFF"/>
        </w:rPr>
        <w:instrText>ADDIN CSL_CITATION {"citationItems":[{"id":"ITEM-1","itemData":{"DOI":"10.5194/acp-19-8523-2019","ISSN":"16807324","abstract":"&lt;p&gt;&lt;strong&gt;Abstract.&lt;/strong&gt; Since the publication of the compilation of biomass burning emission factors by Andreae and Merlet (2001), a large number of studies has greatly expanded the amount of available data on emissions from various types of biomass burning. Using essentially the same methodology as Andreae and Merlet (2001), this paper presents an updated compilation of emission factors. The data from over 350 published studies were critically evaluated and integrated into a consistent format. Several new categories of biomass burning have been added, and the number of species for which emission data are presented has been increased from 93 to 121. Where field data are still insufficient, estimates based on appropriate extrapolation techniques are proposed. Based on these emission factors and published global activity estimates, I have derived estimates of pyrogenic emissions for important species emitted by the various types of biomass burning.&lt;/p&gt;","author":[{"dropping-particle":"","family":"Andreae","given":"M. O.","non-dropping-particle":"","parse-names":false,"suffix":""}],"container-title":"Atmospheric Chemistry and Physics","id":"ITEM-1","issue":"13","issued":{"date-parts":[["2019"]]},"page":"8523-8546","title":"Emission of trace gases and aerosols from biomass burning - An updated assessment","type":"article-journal","volume":"19"},"uris":["http://www.mendeley.com/documents/?uuid=a157dea8-bf24-4c77-8b55-fc5a04319a1c"]},{"id":"ITEM-2","itemData":{"DOI":"10.5194/acp-11-4039-2011","ISBN":"1680-7324","ISSN":"16807316","abstract":"Biomass burning (BB) is the second largest source of trace gases and the largest source of primary fine carbonaceous particles in the global troposphere. Many recent BB studies have provided new emission factor (EF) measurements. This is especially true for non-methane organic compounds (NMOC), which influence secondary organic aerosol (SOA) and ozone formation. New EF should improve regional to global BB emissions estimates and therefore, the input for atmospheric models. In this work we present an up-to-date, comprehensive tabulation of EF for known pyrogenic species based on measurements made in smoke that has cooled to ambient temperature, but not yet undergone significant photochemical processing. All EFs are converted to one standard form (g compound emitted per kg dry biomass burned) using the carbon mass balance method and they are categorized into 14 fuel or vegetation types. Biomass burning terminology is defined to promote consistency. We compile a large number of measurements of biomass consumption per unit area for important fire types and summarize several recent estimates of global biomass consumption by the major types of biomass burning. Post emission processes are discussed to provide a context for the emission factor concept within overall atmospheric chemistry and also highlight the potential for rapid changes relative to the scale of some models or remote sensing products. Recent work shows that individual biomass fires emit significantly more gas-phase NMOC than previously thought and that including additional NMOC can improve photochemical model performance. A detailed global estimate suggests that BB emits at least 400 Tg yr(-1) of gas-phase NMOC, which is almost 3 times larger than most previous estimates. Selected recent results (e. g. measurements of HONO and the BB tracers HCN and CH(3)CN) are highlighted and key areas requiring future research are briefly discussed.","author":[{"dropping-particle":"","family":"Akagi","given":"S. K.","non-dropping-particle":"","parse-names":false,"suffix":""},{"dropping-particle":"","family":"Yokelson","given":"R. J.","non-dropping-particle":"","parse-names":false,"suffix":""},{"dropping-particle":"","family":"Wiedinmyer","given":"C.","non-dropping-particle":"","parse-names":false,"suffix":""},{"dropping-particle":"","family":"Alvarado","given":"M J","non-dropping-particle":"","parse-names":false,"suffix":""},{"dropping-particle":"","family":"Reid","given":"J. S.","non-dropping-particle":"","parse-names":false,"suffix":""},{"dropping-particle":"","family":"Karl","given":"T","non-dropping-particle":"","parse-names":false,"suffix":""},{"dropping-particle":"","family":"Crounse","given":"J D","non-dropping-particle":"","parse-names":false,"suffix":""},{"dropping-particle":"","family":"Wennberg","given":"Paul O.","non-dropping-particle":"","parse-names":false,"suffix":""}],"container-title":"Atmospheric Chemistry and Physics","id":"ITEM-2","issue":"9","issued":{"date-parts":[["2011"]]},"page":"4039-4072","title":"Emission factors for open and domestic biomass burning for use in atmospheric models","type":"article-journal","volume":"11"},"uris":["http://www.mendeley.com/documents/?uuid=999eb6ad-e794-4f15-9c03-f7edee9def92"]}],"mendeley":{"formattedCitation":"(Akagi et al., 2011; Andreae, 2019)","plainTextFormattedCitation":"(Akagi et al., 2011; Andreae, 2019)","previouslyFormattedCitation":"(Akagi et al., 2011; Andreae, 2019)"},"properties":{"noteIndex":0},"schema":"https://github.com/citation-style-language/schema/raw/master/csl-citation.json"}</w:instrText>
      </w:r>
      <w:r w:rsidRPr="0006648B">
        <w:rPr>
          <w:shd w:val="clear" w:color="auto" w:fill="FFFFFF"/>
        </w:rPr>
        <w:fldChar w:fldCharType="separate"/>
      </w:r>
      <w:r w:rsidRPr="0006648B">
        <w:rPr>
          <w:noProof/>
          <w:shd w:val="clear" w:color="auto" w:fill="FFFFFF"/>
        </w:rPr>
        <w:t>(Akagi et al., 2011; Andreae, 2019)</w:t>
      </w:r>
      <w:r w:rsidRPr="0006648B">
        <w:rPr>
          <w:shd w:val="clear" w:color="auto" w:fill="FFFFFF"/>
        </w:rPr>
        <w:fldChar w:fldCharType="end"/>
      </w:r>
      <w:r w:rsidRPr="0006648B">
        <w:rPr>
          <w:shd w:val="clear" w:color="auto" w:fill="FFFFFF"/>
        </w:rPr>
        <w:t xml:space="preserve">. </w:t>
      </w:r>
    </w:p>
    <w:p w14:paraId="0573945F" w14:textId="77777777" w:rsidR="00ED4551" w:rsidRDefault="00ED4551" w:rsidP="00F814B9">
      <w:pPr>
        <w:rPr>
          <w:lang w:eastAsia="en-GB"/>
        </w:rPr>
      </w:pPr>
    </w:p>
    <w:p w14:paraId="682819DF" w14:textId="4F68E059" w:rsidR="00F814B9" w:rsidRPr="0006648B" w:rsidRDefault="00F814B9" w:rsidP="00F814B9">
      <w:pPr>
        <w:rPr>
          <w:lang w:eastAsia="en-GB"/>
        </w:rPr>
      </w:pPr>
      <w:r w:rsidRPr="0006648B">
        <w:rPr>
          <w:lang w:eastAsia="en-GB"/>
        </w:rPr>
        <w:lastRenderedPageBreak/>
        <w:t xml:space="preserve">Future developments to the approach developed herein will include its application to FRP data from other geostationary satellites, for example those from Himawari </w:t>
      </w:r>
      <w:r w:rsidRPr="0006648B">
        <w:rPr>
          <w:lang w:eastAsia="en-GB"/>
        </w:rPr>
        <w:fldChar w:fldCharType="begin" w:fldLock="1"/>
      </w:r>
      <w:r w:rsidRPr="0006648B">
        <w:rPr>
          <w:lang w:eastAsia="en-GB"/>
        </w:rPr>
        <w:instrText>ADDIN CSL_CITATION {"citationItems":[{"id":"ITEM-1","itemData":{"DOI":"10.1016/j.rse.2017.02.024","ISSN":"00344257","abstract":"Characterising the highly variable temporal dynamics of landscape-scale fire activity is best achieved using geostationary satellites, and the Himawari-8 Advanced Himawari Imager (AHI) now provides views of Asian and Australian fires at an unprecedented 10 min temporal resolution and 2 km nadir thermal channel spatial resolution. We here develop the first processing system to identify active fires and retrieve their fire radiative power (FRP) from AHI data, based on the geostationary Fire Thermal Anomaly (FTA) algorithm and FRP retrieval method originally developed for use with Meteosat SEVIRI over Africa and Europe. This scheme detects active fires covering as little as 10− 3 to 10− 4 of an AHI pixel, and we compare performance to the same scheme applied to data from the forerunner geostationary MTSAT imager and the FengYun-2 (FY-2) Stretched Visible and Infrared Spin Scan Radiometer (S-VISSR), and also to 1 km (at nadir) polar-orbiting MODIS active fire data. We find major benefits of Himawari-8 AHI over both MTSAT and FY-2, being able to detect a substantially greater proportion of fire activity and with little impact from sensor saturation. AHI-derived FRP retrievals of detected fires show a very strong agreement and a low (3 MW) bias with respect to near-simultaneous MODIS retrievals, though fires having FRP ≤ 40 MW are undercounted by AHI due to its 4 × larger pixel area (at nadir) than MODIS. Large parts of Asia are characterised by smaller/lower FRP fires associated with e.g. agricultural residue burning, meaning many are at or below this AHI minimum FRP detection limit, and during June 2015 AHI fails to detect around 66% of the hotspots that MODIS detects when both sensors view the same area simultaneously. However, AHI provides 144 observation opportunities per day compared to 4 typical observations from MODIS, and shows a low (8%) active fire detection error of commission. We demonstrate the unique value of the geostationary FRP retrievals made from AHI data for full fire diurnal cycle assessment and for Fire Radiative Energy (FRE) calculations. We conclude that these FRP data demonstrate major benefits for studies of active fires over Asia and Australia, and expect them to become an important component of the global geostationary active fire observation system.","author":[{"dropping-particle":"","family":"Xu","given":"Weidong","non-dropping-particle":"","parse-names":false,"suffix":""},{"dropping-particle":"","family":"Wooster","given":"Martin J.","non-dropping-particle":"","parse-names":false,"suffix":""},{"dropping-particle":"","family":"Kaneko","given":"Takayuki","non-dropping-particle":"","parse-names":false,"suffix":""},{"dropping-particle":"","family":"He","given":"J.","non-dropping-particle":"","parse-names":false,"suffix":""},{"dropping-particle":"","family":"Zhang","given":"T.","non-dropping-particle":"","parse-names":false,"suffix":""},{"dropping-particle":"","family":"Fisher","given":"Daniel","non-dropping-particle":"","parse-names":false,"suffix":""}],"container-title":"Remote Sensing of Environment","id":"ITEM-1","issued":{"date-parts":[["2017"]]},"page":"138-149","publisher":"The Author(s)","title":"Major advances in geostationary fire radiative power (FRP) retrieval over Asia and Australia stemming from use of Himarawi-8 AHI","type":"article-journal","volume":"193"},"uris":["http://www.mendeley.com/documents/?uuid=b1150eb8-3e55-4d6e-8242-78aa1c007722"]}],"mendeley":{"formattedCitation":"(Xu et al., 2017)","plainTextFormattedCitation":"(Xu et al., 2017)","previouslyFormattedCitation":"(Xu et al., 2017)"},"properties":{"noteIndex":0},"schema":"https://github.com/citation-style-language/schema/raw/master/csl-citation.json"}</w:instrText>
      </w:r>
      <w:r w:rsidRPr="0006648B">
        <w:rPr>
          <w:lang w:eastAsia="en-GB"/>
        </w:rPr>
        <w:fldChar w:fldCharType="separate"/>
      </w:r>
      <w:r w:rsidRPr="0006648B">
        <w:rPr>
          <w:noProof/>
          <w:lang w:eastAsia="en-GB"/>
        </w:rPr>
        <w:t>(Xu et al., 2017)</w:t>
      </w:r>
      <w:r w:rsidRPr="0006648B">
        <w:rPr>
          <w:lang w:eastAsia="en-GB"/>
        </w:rPr>
        <w:fldChar w:fldCharType="end"/>
      </w:r>
      <w:r w:rsidRPr="0006648B">
        <w:rPr>
          <w:lang w:eastAsia="en-GB"/>
        </w:rPr>
        <w:t xml:space="preserve">, Meteosat Indian Ocean and GOES </w:t>
      </w:r>
      <w:r w:rsidRPr="0006648B">
        <w:rPr>
          <w:lang w:eastAsia="en-GB"/>
        </w:rPr>
        <w:fldChar w:fldCharType="begin" w:fldLock="1"/>
      </w:r>
      <w:r w:rsidRPr="0006648B">
        <w:rPr>
          <w:lang w:eastAsia="en-GB"/>
        </w:rPr>
        <w:instrText>ADDIN CSL_CITATION {"citationItems":[{"id":"ITEM-1","itemData":{"DOI":"10.1016/j.rse.2010.03.012","ISSN":"0034-4257","author":[{"dropping-particle":"","family":"Xu","given":"Weidong","non-dropping-particle":"","parse-names":false,"suffix":""},{"dropping-particle":"","family":"Wooster","given":"Martin J.","non-dropping-particle":"","parse-names":false,"suffix":""},{"dropping-particle":"","family":"Roberts","given":"G.","non-dropping-particle":"","parse-names":false,"suffix":""},{"dropping-particle":"","family":"Freeborn","given":"P. H.","non-dropping-particle":"","parse-names":false,"suffix":""}],"container-title":"Remote Sensing of Environment","id":"ITEM-1","issue":"9","issued":{"date-parts":[["2010"]]},"page":"1876-1895","publisher":"Elsevier Inc.","title":"New GOES imager algorithms for cloud and active fi re detection and fi re radiative power assessment across North , South and Central America","type":"article-journal","volume":"114"},"uris":["http://www.mendeley.com/documents/?uuid=afe6b194-67b4-410b-8dca-c591e4d0e65b"]}],"mendeley":{"formattedCitation":"(Xu et al., 2010)","plainTextFormattedCitation":"(Xu et al., 2010)","previouslyFormattedCitation":"(Xu et al., 2010)"},"properties":{"noteIndex":0},"schema":"https://github.com/citation-style-language/schema/raw/master/csl-citation.json"}</w:instrText>
      </w:r>
      <w:r w:rsidRPr="0006648B">
        <w:rPr>
          <w:lang w:eastAsia="en-GB"/>
        </w:rPr>
        <w:fldChar w:fldCharType="separate"/>
      </w:r>
      <w:r w:rsidRPr="0006648B">
        <w:rPr>
          <w:noProof/>
          <w:lang w:eastAsia="en-GB"/>
        </w:rPr>
        <w:t>(Xu et al., 2010)</w:t>
      </w:r>
      <w:r w:rsidRPr="0006648B">
        <w:rPr>
          <w:lang w:eastAsia="en-GB"/>
        </w:rPr>
        <w:fldChar w:fldCharType="end"/>
      </w:r>
      <w:r w:rsidRPr="0006648B">
        <w:rPr>
          <w:lang w:eastAsia="en-GB"/>
        </w:rPr>
        <w:t>. Emissions of other gases can be derived from the ratio of their emissions factors to those of CO, and this overall approach forms the basis of a new fire emissions product to be delivered by the EUMETSAT Land Surface Analysis Satellite Application Facility (</w:t>
      </w:r>
      <w:hyperlink r:id="rId33" w:history="1">
        <w:r w:rsidRPr="0006648B">
          <w:rPr>
            <w:color w:val="0563C1"/>
            <w:u w:val="single"/>
            <w:lang w:eastAsia="en-GB"/>
          </w:rPr>
          <w:t>http://landsaf.meteo.pt</w:t>
        </w:r>
      </w:hyperlink>
      <w:r w:rsidRPr="0006648B">
        <w:rPr>
          <w:lang w:eastAsia="en-GB"/>
        </w:rPr>
        <w:t xml:space="preserve">). </w:t>
      </w:r>
    </w:p>
    <w:p w14:paraId="65757679" w14:textId="77777777" w:rsidR="00F814B9" w:rsidRPr="0006648B" w:rsidRDefault="00F814B9" w:rsidP="00F814B9">
      <w:pPr>
        <w:rPr>
          <w:lang w:eastAsia="en-GB"/>
        </w:rPr>
      </w:pPr>
    </w:p>
    <w:p w14:paraId="664EE076" w14:textId="77777777" w:rsidR="00F814B9" w:rsidRPr="0006648B" w:rsidRDefault="00F814B9" w:rsidP="00D939AC">
      <w:pPr>
        <w:pStyle w:val="Heading1"/>
        <w:rPr>
          <w:lang w:eastAsia="en-GB"/>
        </w:rPr>
      </w:pPr>
      <w:r w:rsidRPr="0006648B">
        <w:rPr>
          <w:lang w:eastAsia="en-GB"/>
        </w:rPr>
        <w:t>Acknowledgements</w:t>
      </w:r>
    </w:p>
    <w:p w14:paraId="7B060D45" w14:textId="769C801F" w:rsidR="00F814B9" w:rsidRPr="0006648B" w:rsidRDefault="00F814B9" w:rsidP="00F814B9">
      <w:r w:rsidRPr="0006648B">
        <w:t xml:space="preserve">Sentinel-5P products </w:t>
      </w:r>
      <w:r w:rsidRPr="0006648B">
        <w:rPr>
          <w:rFonts w:eastAsia="Cambria"/>
          <w:lang w:eastAsia="en-GB"/>
        </w:rPr>
        <w:t>are distributed freely by Copernicus Open Access Hub  (</w:t>
      </w:r>
      <w:hyperlink r:id="rId34" w:history="1">
        <w:r w:rsidRPr="0006648B">
          <w:rPr>
            <w:rStyle w:val="Hyperlink"/>
          </w:rPr>
          <w:t>https://scihub.copernicus.eu/</w:t>
        </w:r>
      </w:hyperlink>
      <w:r w:rsidRPr="0006648B">
        <w:rPr>
          <w:lang w:eastAsia="en-GB"/>
        </w:rPr>
        <w:t xml:space="preserve">), as is the SEVIRI FRP-PIXEL product of the </w:t>
      </w:r>
      <w:r w:rsidRPr="0006648B">
        <w:rPr>
          <w:rFonts w:eastAsia="Cambria"/>
          <w:lang w:eastAsia="en-GB"/>
        </w:rPr>
        <w:t>EUMETSAT LAS SAF (</w:t>
      </w:r>
      <w:hyperlink r:id="rId35" w:history="1">
        <w:r w:rsidRPr="0006648B">
          <w:rPr>
            <w:color w:val="0563C1"/>
            <w:u w:val="single"/>
            <w:lang w:eastAsia="en-GB"/>
          </w:rPr>
          <w:t>https://landsaf.ipma.pt/</w:t>
        </w:r>
      </w:hyperlink>
      <w:r w:rsidRPr="0006648B">
        <w:rPr>
          <w:rFonts w:eastAsia="Cambria"/>
          <w:lang w:eastAsia="en-GB"/>
        </w:rPr>
        <w:t>) and VIIRS product of LAADS DAAC (</w:t>
      </w:r>
      <w:hyperlink r:id="rId36" w:history="1">
        <w:r w:rsidRPr="0006648B">
          <w:rPr>
            <w:rStyle w:val="Hyperlink"/>
            <w:rFonts w:eastAsia="Cambria"/>
            <w:lang w:eastAsia="en-GB"/>
          </w:rPr>
          <w:t>https://ladsweb.modaps.eosdis.nasa.gov/</w:t>
        </w:r>
      </w:hyperlink>
      <w:r w:rsidRPr="0006648B">
        <w:rPr>
          <w:rFonts w:eastAsia="Cambria"/>
          <w:lang w:eastAsia="en-GB"/>
        </w:rPr>
        <w:t xml:space="preserve">). We would like to thank the LAS SAF and MODIS teams for the development and distribution of these products, as well as the developers and providers of FEER, GFAS, GFED, CCI Landcover, Landsat VCF and </w:t>
      </w:r>
      <w:r w:rsidRPr="0006648B">
        <w:rPr>
          <w:bCs/>
          <w:lang w:eastAsia="en-GB"/>
        </w:rPr>
        <w:t>FireCCISFD11</w:t>
      </w:r>
      <w:r w:rsidRPr="0006648B">
        <w:rPr>
          <w:rFonts w:eastAsia="Cambria"/>
          <w:lang w:eastAsia="en-GB"/>
        </w:rPr>
        <w:t xml:space="preserve">. </w:t>
      </w:r>
      <w:r w:rsidRPr="0006648B">
        <w:rPr>
          <w:color w:val="2E2E2E"/>
        </w:rPr>
        <w:t>Funding for this work was provided by</w:t>
      </w:r>
      <w:r w:rsidR="00E940CA">
        <w:rPr>
          <w:color w:val="2E2E2E"/>
        </w:rPr>
        <w:t xml:space="preserve"> </w:t>
      </w:r>
      <w:r w:rsidRPr="0006648B">
        <w:rPr>
          <w:color w:val="2E2E2E"/>
        </w:rPr>
        <w:t>EPSRC's Centre for Doctoral Training in Cross-Disciplinary Approaches to Non-Equilibrium Systems (CANES;</w:t>
      </w:r>
      <w:r w:rsidR="00E940CA">
        <w:rPr>
          <w:color w:val="2E2E2E"/>
        </w:rPr>
        <w:t xml:space="preserve"> </w:t>
      </w:r>
      <w:hyperlink r:id="rId37" w:anchor="gts0005" w:history="1">
        <w:r w:rsidRPr="0006648B">
          <w:rPr>
            <w:rStyle w:val="Hyperlink"/>
            <w:color w:val="0C7DBB"/>
          </w:rPr>
          <w:t>EP/L015854/1</w:t>
        </w:r>
      </w:hyperlink>
      <w:r w:rsidRPr="0006648B">
        <w:rPr>
          <w:color w:val="2E2E2E"/>
        </w:rPr>
        <w:t>),</w:t>
      </w:r>
      <w:r w:rsidR="00E940CA">
        <w:rPr>
          <w:color w:val="2E2E2E"/>
        </w:rPr>
        <w:t xml:space="preserve"> </w:t>
      </w:r>
      <w:r w:rsidRPr="0006648B">
        <w:rPr>
          <w:color w:val="2E2E2E"/>
        </w:rPr>
        <w:t>NERC National Capability funding</w:t>
      </w:r>
      <w:r w:rsidR="00E940CA">
        <w:rPr>
          <w:color w:val="2E2E2E"/>
        </w:rPr>
        <w:t xml:space="preserve"> </w:t>
      </w:r>
      <w:r w:rsidRPr="0006648B">
        <w:rPr>
          <w:color w:val="2E2E2E"/>
        </w:rPr>
        <w:t>to NCEO (</w:t>
      </w:r>
      <w:hyperlink r:id="rId38" w:anchor="gts0010" w:history="1">
        <w:r w:rsidRPr="0006648B">
          <w:rPr>
            <w:rStyle w:val="Hyperlink"/>
            <w:color w:val="0C7DBB"/>
          </w:rPr>
          <w:t>NE/R016518/1</w:t>
        </w:r>
      </w:hyperlink>
      <w:r w:rsidRPr="0006648B">
        <w:rPr>
          <w:color w:val="2E2E2E"/>
        </w:rPr>
        <w:t>),</w:t>
      </w:r>
      <w:r w:rsidR="00E940CA">
        <w:rPr>
          <w:color w:val="2E2E2E"/>
        </w:rPr>
        <w:t xml:space="preserve"> </w:t>
      </w:r>
      <w:r w:rsidRPr="0006648B">
        <w:rPr>
          <w:color w:val="2E2E2E"/>
        </w:rPr>
        <w:t>NERC</w:t>
      </w:r>
      <w:r w:rsidR="00E940CA">
        <w:rPr>
          <w:color w:val="2E2E2E"/>
        </w:rPr>
        <w:t xml:space="preserve"> </w:t>
      </w:r>
      <w:r w:rsidRPr="0006648B">
        <w:rPr>
          <w:color w:val="2E2E2E"/>
        </w:rPr>
        <w:t>Grant</w:t>
      </w:r>
      <w:r w:rsidR="00E940CA">
        <w:rPr>
          <w:color w:val="2E2E2E"/>
        </w:rPr>
        <w:t xml:space="preserve"> (</w:t>
      </w:r>
      <w:r w:rsidRPr="0006648B">
        <w:rPr>
          <w:rStyle w:val="Hyperlink"/>
          <w:color w:val="0C7DBB"/>
        </w:rPr>
        <w:t>NE/S014004/1</w:t>
      </w:r>
      <w:r w:rsidR="00E940CA">
        <w:rPr>
          <w:rStyle w:val="Hyperlink"/>
          <w:color w:val="0C7DBB"/>
        </w:rPr>
        <w:t xml:space="preserve">) </w:t>
      </w:r>
      <w:r w:rsidRPr="0006648B">
        <w:rPr>
          <w:color w:val="2E2E2E"/>
        </w:rPr>
        <w:t>and by EUMETSAT's Satellite Applications Facility Programme which supports the Land Surface Analysis Satellite Application Facility (</w:t>
      </w:r>
      <w:hyperlink r:id="rId39" w:tgtFrame="_blank" w:history="1">
        <w:r w:rsidRPr="0006648B">
          <w:rPr>
            <w:rStyle w:val="Hyperlink"/>
            <w:color w:val="0C7DBB"/>
          </w:rPr>
          <w:t>https://landsaf.ipma.pt/en/</w:t>
        </w:r>
      </w:hyperlink>
      <w:r w:rsidRPr="0006648B">
        <w:rPr>
          <w:color w:val="2E2E2E"/>
        </w:rPr>
        <w:t xml:space="preserve">, LSA SAF CDOP-4) where the Meteosat FRP-PIXEL and FRP-GRID products are generated. We also thank the </w:t>
      </w:r>
      <w:r w:rsidRPr="0006648B">
        <w:t>anonymous reviewers for their comments which have helped improve the quality and content of this manuscript.</w:t>
      </w:r>
    </w:p>
    <w:p w14:paraId="3237FA51" w14:textId="77777777" w:rsidR="00F814B9" w:rsidRPr="0006648B" w:rsidRDefault="00F814B9" w:rsidP="00F814B9"/>
    <w:p w14:paraId="288ABEC8" w14:textId="51DE8846" w:rsidR="00F814B9" w:rsidRPr="0006648B" w:rsidRDefault="00D939AC" w:rsidP="00D939AC">
      <w:pPr>
        <w:pStyle w:val="Heading1"/>
        <w:rPr>
          <w:lang w:eastAsia="en-GB"/>
        </w:rPr>
      </w:pPr>
      <w:r>
        <w:rPr>
          <w:lang w:eastAsia="en-GB"/>
        </w:rPr>
        <w:t>Appendices</w:t>
      </w:r>
      <w:r w:rsidR="00F814B9" w:rsidRPr="0006648B">
        <w:rPr>
          <w:lang w:eastAsia="en-GB"/>
        </w:rPr>
        <w:t xml:space="preserve"> </w:t>
      </w:r>
    </w:p>
    <w:p w14:paraId="6DC5D1D3" w14:textId="77777777" w:rsidR="00F814B9" w:rsidRPr="0006648B" w:rsidRDefault="00F814B9" w:rsidP="00D939AC">
      <w:pPr>
        <w:pStyle w:val="Heading2"/>
      </w:pPr>
      <w:bookmarkStart w:id="23" w:name="_Ref90033105"/>
      <w:r w:rsidRPr="0006648B">
        <w:t>Appendix A</w:t>
      </w:r>
      <w:bookmarkEnd w:id="23"/>
    </w:p>
    <w:p w14:paraId="590F7D51" w14:textId="3DF253CD" w:rsidR="00F814B9" w:rsidRPr="0006648B" w:rsidRDefault="00F814B9" w:rsidP="00F814B9">
      <w:r w:rsidRPr="0006648B">
        <w:t xml:space="preserve">To maintain a consistent methodology between the FREM CO-based fire emissions inventory described in this work and the TPM-based version described in </w:t>
      </w:r>
      <w:r w:rsidRPr="0006648B">
        <w:fldChar w:fldCharType="begin" w:fldLock="1"/>
      </w:r>
      <w:r w:rsidRPr="0006648B">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fldChar w:fldCharType="separate"/>
      </w:r>
      <w:r w:rsidRPr="0006648B">
        <w:rPr>
          <w:noProof/>
        </w:rPr>
        <w:t>Nguyen and Wooster (2020)</w:t>
      </w:r>
      <w:r w:rsidRPr="0006648B">
        <w:fldChar w:fldCharType="end"/>
      </w:r>
      <w:r w:rsidRPr="0006648B">
        <w:t xml:space="preserve"> which was derived using Orthogonal Distance Regression (ODR), the OLS regression approach used herein was re-applied to the fire-plume match-up dataset of </w:t>
      </w:r>
      <w:r w:rsidRPr="0006648B">
        <w:fldChar w:fldCharType="begin" w:fldLock="1"/>
      </w:r>
      <w:r w:rsidRPr="0006648B">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fldChar w:fldCharType="separate"/>
      </w:r>
      <w:r w:rsidRPr="0006648B">
        <w:rPr>
          <w:noProof/>
        </w:rPr>
        <w:t>Nguyen and Wooster (2020)</w:t>
      </w:r>
      <w:r w:rsidRPr="0006648B">
        <w:fldChar w:fldCharType="end"/>
      </w:r>
      <w:r w:rsidRPr="0006648B">
        <w:t>. Updated FREM TPM-based fire emissions coefficients [</w:t>
      </w:r>
      <m:oMath>
        <m:sSubSup>
          <m:sSubSupPr>
            <m:ctrlPr>
              <w:rPr>
                <w:rFonts w:ascii="Cambria Math" w:hAnsi="Cambria Math"/>
                <w:i/>
              </w:rPr>
            </m:ctrlPr>
          </m:sSubSupPr>
          <m:e>
            <m:r>
              <w:rPr>
                <w:rFonts w:ascii="Cambria Math" w:hAnsi="Cambria Math"/>
              </w:rPr>
              <m:t>C</m:t>
            </m:r>
          </m:e>
          <m:sub>
            <m:r>
              <w:rPr>
                <w:rFonts w:ascii="Cambria Math" w:hAnsi="Cambria Math"/>
              </w:rPr>
              <m:t>e</m:t>
            </m:r>
          </m:sub>
          <m:sup>
            <m:r>
              <w:rPr>
                <w:rFonts w:ascii="Cambria Math" w:hAnsi="Cambria Math"/>
              </w:rPr>
              <m:t>TPM</m:t>
            </m:r>
          </m:sup>
        </m:sSubSup>
      </m:oMath>
      <w:r w:rsidRPr="0006648B">
        <w:rPr>
          <w:rFonts w:eastAsiaTheme="minorEastAsia"/>
        </w:rPr>
        <w:t>] were generated from the</w:t>
      </w:r>
      <w:r w:rsidRPr="0006648B">
        <w:t xml:space="preserve"> nearly 1000 sample fires </w:t>
      </w:r>
      <w:r>
        <w:t>detailed</w:t>
      </w:r>
      <w:r w:rsidRPr="0006648B">
        <w:t xml:space="preserve"> in </w:t>
      </w:r>
      <w:r w:rsidRPr="0006648B">
        <w:fldChar w:fldCharType="begin" w:fldLock="1"/>
      </w:r>
      <w:r w:rsidRPr="0006648B">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fldChar w:fldCharType="separate"/>
      </w:r>
      <w:r w:rsidRPr="0006648B">
        <w:rPr>
          <w:noProof/>
        </w:rPr>
        <w:t>Nguyen and Wooster (2020)</w:t>
      </w:r>
      <w:r w:rsidRPr="0006648B">
        <w:fldChar w:fldCharType="end"/>
      </w:r>
      <w:r w:rsidRPr="0006648B">
        <w:t xml:space="preserve">. Each matchup consisted of a set of SEVIRI FRP-PIXEL product AF pixels for the target fire, along with the 1 km MCD19A1 MAIAC AOD product for that fire (see </w:t>
      </w:r>
      <w:r w:rsidRPr="0006648B">
        <w:fldChar w:fldCharType="begin" w:fldLock="1"/>
      </w:r>
      <w:r w:rsidRPr="0006648B">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fldChar w:fldCharType="separate"/>
      </w:r>
      <w:r w:rsidRPr="0006648B">
        <w:rPr>
          <w:noProof/>
        </w:rPr>
        <w:t>Nguyen and Wooster (2020)</w:t>
      </w:r>
      <w:r w:rsidRPr="0006648B">
        <w:fldChar w:fldCharType="end"/>
      </w:r>
      <w:r w:rsidRPr="0006648B">
        <w:t xml:space="preserve"> for details). Figure A1 shows the updated TPM emissions coefficients [</w:t>
      </w:r>
      <m:oMath>
        <m:sSubSup>
          <m:sSubSupPr>
            <m:ctrlPr>
              <w:rPr>
                <w:rFonts w:ascii="Cambria Math" w:hAnsi="Cambria Math"/>
                <w:i/>
              </w:rPr>
            </m:ctrlPr>
          </m:sSubSupPr>
          <m:e>
            <m:r>
              <w:rPr>
                <w:rFonts w:ascii="Cambria Math" w:hAnsi="Cambria Math"/>
              </w:rPr>
              <m:t>C</m:t>
            </m:r>
          </m:e>
          <m:sub>
            <m:r>
              <w:rPr>
                <w:rFonts w:ascii="Cambria Math" w:hAnsi="Cambria Math"/>
              </w:rPr>
              <m:t>e</m:t>
            </m:r>
          </m:sub>
          <m:sup>
            <m:r>
              <w:rPr>
                <w:rFonts w:ascii="Cambria Math" w:hAnsi="Cambria Math"/>
              </w:rPr>
              <m:t>TPM</m:t>
            </m:r>
          </m:sup>
        </m:sSubSup>
      </m:oMath>
      <w:r w:rsidRPr="0006648B">
        <w:t>] for each of the six biomes defined herein, and these are summarised in Table A1</w:t>
      </w:r>
      <w:del w:id="24" w:author="Nguyen, Hannah">
        <w:r>
          <w:fldChar w:fldCharType="begin"/>
        </w:r>
        <w:r>
          <w:delInstrText xml:space="preserve"> REF _Ref84603844 \h </w:delInstrText>
        </w:r>
      </w:del>
      <w:r>
        <w:instrText xml:space="preserve"> \* MERGEFORMAT </w:instrText>
      </w:r>
      <w:del w:id="25" w:author="Nguyen, Hannah">
        <w:r>
          <w:fldChar w:fldCharType="end"/>
        </w:r>
      </w:del>
      <w:ins w:id="26" w:author="Nguyen, Hannah">
        <w:r w:rsidRPr="0006648B">
          <w:fldChar w:fldCharType="begin"/>
        </w:r>
        <w:r w:rsidRPr="0006648B">
          <w:instrText xml:space="preserve"> REF _Ref84603844 \h </w:instrText>
        </w:r>
        <w:r>
          <w:instrText xml:space="preserve"> \* MERGEFORMAT </w:instrText>
        </w:r>
      </w:ins>
      <w:r w:rsidR="00ED4551">
        <w:fldChar w:fldCharType="separate"/>
      </w:r>
      <w:r w:rsidR="00C464B8" w:rsidRPr="0006648B">
        <w:t>Table</w:t>
      </w:r>
      <w:ins w:id="27" w:author="Nguyen, Hannah">
        <w:r w:rsidRPr="0006648B">
          <w:fldChar w:fldCharType="end"/>
        </w:r>
      </w:ins>
      <w:r w:rsidRPr="0006648B">
        <w:t xml:space="preserve"> (Col 1) along with the previous ODR-derived values of Nguyen &amp; Wooster (2020; Col 2) and various other forms of the same coefficients. </w:t>
      </w:r>
    </w:p>
    <w:p w14:paraId="42477B65" w14:textId="77777777" w:rsidR="00F814B9" w:rsidRPr="0006648B" w:rsidRDefault="00F814B9" w:rsidP="00D939AC">
      <w:pPr>
        <w:jc w:val="center"/>
      </w:pPr>
      <w:r w:rsidRPr="0006648B">
        <w:rPr>
          <w:noProof/>
        </w:rPr>
        <w:lastRenderedPageBreak/>
        <w:drawing>
          <wp:inline distT="0" distB="0" distL="0" distR="0" wp14:anchorId="04C43F2C" wp14:editId="4905C1B4">
            <wp:extent cx="4259961" cy="6257707"/>
            <wp:effectExtent l="0" t="0" r="7620" b="0"/>
            <wp:docPr id="8" name="Picture 8"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68011" cy="6269532"/>
                    </a:xfrm>
                    <a:prstGeom prst="rect">
                      <a:avLst/>
                    </a:prstGeom>
                  </pic:spPr>
                </pic:pic>
              </a:graphicData>
            </a:graphic>
          </wp:inline>
        </w:drawing>
      </w:r>
    </w:p>
    <w:p w14:paraId="7D149E58" w14:textId="777FBFE2" w:rsidR="00ED4551" w:rsidRDefault="00F814B9" w:rsidP="00ED4551">
      <w:pPr>
        <w:pStyle w:val="Caption"/>
        <w:rPr>
          <w:b w:val="0"/>
          <w:bCs w:val="0"/>
        </w:rPr>
      </w:pPr>
      <w:r w:rsidRPr="0006648B">
        <w:t>Figure A1. TPM Smoke emission coefficients (</w:t>
      </w:r>
      <m:oMath>
        <m:sSubSup>
          <m:sSubSupPr>
            <m:ctrlPr>
              <w:rPr>
                <w:rFonts w:ascii="Cambria Math" w:hAnsi="Cambria Math"/>
              </w:rPr>
            </m:ctrlPr>
          </m:sSubSupPr>
          <m:e>
            <m:r>
              <m:rPr>
                <m:sty m:val="bi"/>
              </m:rPr>
              <w:rPr>
                <w:rFonts w:ascii="Cambria Math" w:hAnsi="Cambria Math"/>
              </w:rPr>
              <m:t>C</m:t>
            </m:r>
          </m:e>
          <m:sub>
            <m:r>
              <m:rPr>
                <m:sty m:val="bi"/>
              </m:rPr>
              <w:rPr>
                <w:rFonts w:ascii="Cambria Math" w:hAnsi="Cambria Math"/>
              </w:rPr>
              <m:t>e</m:t>
            </m:r>
          </m:sub>
          <m:sup>
            <m:r>
              <m:rPr>
                <m:sty m:val="bi"/>
              </m:rPr>
              <w:rPr>
                <w:rFonts w:ascii="Cambria Math" w:hAnsi="Cambria Math"/>
              </w:rPr>
              <m:t>TPM</m:t>
            </m:r>
          </m:sup>
        </m:sSubSup>
      </m:oMath>
      <w:r w:rsidRPr="0006648B">
        <w:t xml:space="preserve">; in g.MJ-1) for the six African fire-affected biomes defined in the main manuscript, each derived from the slope of an ordinary least-squares (OLS) regression between data of fire-emitted total particulate matter (TPM) and matching fire radiative energy (FRE). The grey shaded area defines the 95% probability prediction interval of the OLS-derived slope. Each scatterplot is accompanied by an illustrative insert that depicts the typical landcover for the biome as seen in </w:t>
      </w:r>
      <w:r w:rsidR="001D4659">
        <w:t>©</w:t>
      </w:r>
      <w:r w:rsidRPr="0006648B">
        <w:t>Google Earth (example locations are Closed Canopy Forest 10.359</w:t>
      </w:r>
      <w:bookmarkStart w:id="28" w:name="_Hlk40212338"/>
      <w:r w:rsidRPr="0006648B">
        <w:t>°</w:t>
      </w:r>
      <w:bookmarkEnd w:id="28"/>
      <w:r w:rsidRPr="0006648B">
        <w:t xml:space="preserve"> S, 19.086° E; Grassland 21.180° S, 19.560° E; Managed Land 10.495° N, 7.586° E; Low-Woodland Savanna 7.085° N, 27.095° E, High-Woodland Savanna 12.523° S, 23.323° E and Shrubland 23.055° N, 22.242° E).</w:t>
      </w:r>
      <w:r w:rsidR="00ED4551">
        <w:br w:type="page"/>
      </w:r>
    </w:p>
    <w:p w14:paraId="0E716646" w14:textId="77777777" w:rsidR="00F814B9" w:rsidRPr="0006648B" w:rsidRDefault="00F814B9" w:rsidP="00D939AC">
      <w:pPr>
        <w:pStyle w:val="Caption"/>
      </w:pPr>
      <w:bookmarkStart w:id="29" w:name="_Ref84603844"/>
      <w:r w:rsidRPr="0006648B">
        <w:lastRenderedPageBreak/>
        <w:t>Table</w:t>
      </w:r>
      <w:bookmarkEnd w:id="29"/>
      <w:r w:rsidRPr="0006648B">
        <w:t xml:space="preserve"> A1. TPM emission coefficients from previous FREM versions and updates (in units of g.MJ</w:t>
      </w:r>
      <w:r w:rsidRPr="0006648B">
        <w:rPr>
          <w:vertAlign w:val="superscript"/>
        </w:rPr>
        <w:t>-1</w:t>
      </w:r>
      <w:r w:rsidRPr="0006648B">
        <w:t>)</w:t>
      </w:r>
    </w:p>
    <w:tbl>
      <w:tblPr>
        <w:tblStyle w:val="TableGrid"/>
        <w:tblW w:w="10314" w:type="dxa"/>
        <w:tblLayout w:type="fixed"/>
        <w:tblLook w:val="04A0" w:firstRow="1" w:lastRow="0" w:firstColumn="1" w:lastColumn="0" w:noHBand="0" w:noVBand="1"/>
      </w:tblPr>
      <w:tblGrid>
        <w:gridCol w:w="1951"/>
        <w:gridCol w:w="1276"/>
        <w:gridCol w:w="1843"/>
        <w:gridCol w:w="1701"/>
        <w:gridCol w:w="1559"/>
        <w:gridCol w:w="1984"/>
      </w:tblGrid>
      <w:tr w:rsidR="00F814B9" w:rsidRPr="0006648B" w14:paraId="69597AA5" w14:textId="77777777" w:rsidTr="00FC134E">
        <w:trPr>
          <w:trHeight w:val="310"/>
        </w:trPr>
        <w:tc>
          <w:tcPr>
            <w:tcW w:w="1951" w:type="dxa"/>
            <w:noWrap/>
            <w:vAlign w:val="center"/>
            <w:hideMark/>
          </w:tcPr>
          <w:p w14:paraId="2F6D4593" w14:textId="77777777" w:rsidR="00F814B9" w:rsidRPr="00FC134E" w:rsidRDefault="00F814B9" w:rsidP="00FC134E">
            <w:pPr>
              <w:spacing w:line="276" w:lineRule="auto"/>
              <w:jc w:val="center"/>
              <w:rPr>
                <w:rFonts w:asciiTheme="minorHAnsi" w:hAnsiTheme="minorHAnsi" w:cstheme="minorHAnsi"/>
                <w:sz w:val="20"/>
                <w:szCs w:val="20"/>
              </w:rPr>
            </w:pPr>
          </w:p>
        </w:tc>
        <w:tc>
          <w:tcPr>
            <w:tcW w:w="1276" w:type="dxa"/>
            <w:noWrap/>
            <w:vAlign w:val="center"/>
            <w:hideMark/>
          </w:tcPr>
          <w:p w14:paraId="0E12F072"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 xml:space="preserve">FREM </w:t>
            </w:r>
            <m:oMath>
              <m:sSubSup>
                <m:sSubSupPr>
                  <m:ctrlPr>
                    <w:rPr>
                      <w:rFonts w:ascii="Cambria Math" w:hAnsi="Cambria Math" w:cstheme="minorHAnsi"/>
                      <w:i/>
                      <w:sz w:val="20"/>
                      <w:szCs w:val="20"/>
                    </w:rPr>
                  </m:ctrlPr>
                </m:sSubSupPr>
                <m:e>
                  <m:r>
                    <m:rPr>
                      <m:sty m:val="bi"/>
                    </m:rPr>
                    <w:rPr>
                      <w:rFonts w:ascii="Cambria Math" w:hAnsi="Cambria Math" w:cstheme="minorHAnsi"/>
                      <w:sz w:val="20"/>
                      <w:szCs w:val="20"/>
                    </w:rPr>
                    <m:t>C</m:t>
                  </m:r>
                </m:e>
                <m:sub>
                  <m:r>
                    <m:rPr>
                      <m:sty m:val="bi"/>
                    </m:rPr>
                    <w:rPr>
                      <w:rFonts w:ascii="Cambria Math" w:hAnsi="Cambria Math" w:cstheme="minorHAnsi"/>
                      <w:sz w:val="20"/>
                      <w:szCs w:val="20"/>
                    </w:rPr>
                    <m:t>e</m:t>
                  </m:r>
                </m:sub>
                <m:sup>
                  <m:r>
                    <m:rPr>
                      <m:sty m:val="bi"/>
                    </m:rPr>
                    <w:rPr>
                      <w:rFonts w:ascii="Cambria Math" w:hAnsi="Cambria Math" w:cstheme="minorHAnsi"/>
                      <w:sz w:val="20"/>
                      <w:szCs w:val="20"/>
                    </w:rPr>
                    <m:t>TPM</m:t>
                  </m:r>
                </m:sup>
              </m:sSubSup>
            </m:oMath>
            <w:r w:rsidRPr="00FC134E">
              <w:rPr>
                <w:rFonts w:asciiTheme="minorHAnsi" w:hAnsiTheme="minorHAnsi" w:cstheme="minorHAnsi"/>
                <w:sz w:val="20"/>
                <w:szCs w:val="20"/>
              </w:rPr>
              <w:t xml:space="preserve"> (OLS updated)</w:t>
            </w:r>
          </w:p>
        </w:tc>
        <w:tc>
          <w:tcPr>
            <w:tcW w:w="1843" w:type="dxa"/>
            <w:noWrap/>
            <w:vAlign w:val="center"/>
            <w:hideMark/>
          </w:tcPr>
          <w:p w14:paraId="079F094E"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 xml:space="preserve">FREM </w:t>
            </w:r>
            <m:oMath>
              <m:sSubSup>
                <m:sSubSupPr>
                  <m:ctrlPr>
                    <w:rPr>
                      <w:rFonts w:ascii="Cambria Math" w:hAnsi="Cambria Math" w:cstheme="minorHAnsi"/>
                      <w:i/>
                      <w:sz w:val="20"/>
                      <w:szCs w:val="20"/>
                    </w:rPr>
                  </m:ctrlPr>
                </m:sSubSupPr>
                <m:e>
                  <m:r>
                    <m:rPr>
                      <m:sty m:val="bi"/>
                    </m:rPr>
                    <w:rPr>
                      <w:rFonts w:ascii="Cambria Math" w:hAnsi="Cambria Math" w:cstheme="minorHAnsi"/>
                      <w:sz w:val="20"/>
                      <w:szCs w:val="20"/>
                    </w:rPr>
                    <m:t>C</m:t>
                  </m:r>
                </m:e>
                <m:sub>
                  <m:r>
                    <m:rPr>
                      <m:sty m:val="bi"/>
                    </m:rPr>
                    <w:rPr>
                      <w:rFonts w:ascii="Cambria Math" w:hAnsi="Cambria Math" w:cstheme="minorHAnsi"/>
                      <w:sz w:val="20"/>
                      <w:szCs w:val="20"/>
                    </w:rPr>
                    <m:t>e</m:t>
                  </m:r>
                </m:sub>
                <m:sup>
                  <m:r>
                    <m:rPr>
                      <m:sty m:val="bi"/>
                    </m:rPr>
                    <w:rPr>
                      <w:rFonts w:ascii="Cambria Math" w:hAnsi="Cambria Math" w:cstheme="minorHAnsi"/>
                      <w:sz w:val="20"/>
                      <w:szCs w:val="20"/>
                    </w:rPr>
                    <m:t>TPM</m:t>
                  </m:r>
                </m:sup>
              </m:sSubSup>
            </m:oMath>
            <w:r w:rsidRPr="00FC134E">
              <w:rPr>
                <w:rFonts w:asciiTheme="minorHAnsi" w:hAnsiTheme="minorHAnsi" w:cstheme="minorHAnsi"/>
                <w:sz w:val="20"/>
                <w:szCs w:val="20"/>
              </w:rPr>
              <w:t xml:space="preserve"> (ODR; Nguyen and Wooster, 2020)</w:t>
            </w:r>
          </w:p>
        </w:tc>
        <w:tc>
          <w:tcPr>
            <w:tcW w:w="1701" w:type="dxa"/>
            <w:noWrap/>
            <w:vAlign w:val="center"/>
            <w:hideMark/>
          </w:tcPr>
          <w:p w14:paraId="7B34982D"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 xml:space="preserve">FREM </w:t>
            </w:r>
            <m:oMath>
              <m:sSubSup>
                <m:sSubSupPr>
                  <m:ctrlPr>
                    <w:rPr>
                      <w:rFonts w:ascii="Cambria Math" w:hAnsi="Cambria Math" w:cstheme="minorHAnsi"/>
                      <w:i/>
                      <w:sz w:val="20"/>
                      <w:szCs w:val="20"/>
                    </w:rPr>
                  </m:ctrlPr>
                </m:sSubSupPr>
                <m:e>
                  <m:r>
                    <m:rPr>
                      <m:sty m:val="bi"/>
                    </m:rPr>
                    <w:rPr>
                      <w:rFonts w:ascii="Cambria Math" w:hAnsi="Cambria Math" w:cstheme="minorHAnsi"/>
                      <w:sz w:val="20"/>
                      <w:szCs w:val="20"/>
                    </w:rPr>
                    <m:t>C</m:t>
                  </m:r>
                </m:e>
                <m:sub>
                  <m:r>
                    <m:rPr>
                      <m:sty m:val="bi"/>
                    </m:rPr>
                    <w:rPr>
                      <w:rFonts w:ascii="Cambria Math" w:hAnsi="Cambria Math" w:cstheme="minorHAnsi"/>
                      <w:sz w:val="20"/>
                      <w:szCs w:val="20"/>
                    </w:rPr>
                    <m:t>e</m:t>
                  </m:r>
                </m:sub>
                <m:sup>
                  <m:r>
                    <m:rPr>
                      <m:sty m:val="bi"/>
                    </m:rPr>
                    <w:rPr>
                      <w:rFonts w:ascii="Cambria Math" w:hAnsi="Cambria Math" w:cstheme="minorHAnsi"/>
                      <w:sz w:val="20"/>
                      <w:szCs w:val="20"/>
                    </w:rPr>
                    <m:t>TPM</m:t>
                  </m:r>
                </m:sup>
              </m:sSubSup>
            </m:oMath>
            <w:r w:rsidRPr="00FC134E">
              <w:rPr>
                <w:rFonts w:asciiTheme="minorHAnsi" w:hAnsiTheme="minorHAnsi" w:cstheme="minorHAnsi"/>
                <w:sz w:val="20"/>
                <w:szCs w:val="20"/>
              </w:rPr>
              <w:t xml:space="preserve"> (Mota &amp; Wooster, 2018)</w:t>
            </w:r>
          </w:p>
        </w:tc>
        <w:tc>
          <w:tcPr>
            <w:tcW w:w="1559" w:type="dxa"/>
            <w:noWrap/>
            <w:vAlign w:val="center"/>
            <w:hideMark/>
          </w:tcPr>
          <w:p w14:paraId="2BBEE1F2" w14:textId="6F01B03D"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 xml:space="preserve">FREM </w:t>
            </w:r>
            <m:oMath>
              <m:sSubSup>
                <m:sSubSupPr>
                  <m:ctrlPr>
                    <w:rPr>
                      <w:rFonts w:ascii="Cambria Math" w:hAnsi="Cambria Math" w:cstheme="minorHAnsi"/>
                      <w:i/>
                      <w:sz w:val="20"/>
                      <w:szCs w:val="20"/>
                    </w:rPr>
                  </m:ctrlPr>
                </m:sSubSupPr>
                <m:e>
                  <m:r>
                    <m:rPr>
                      <m:sty m:val="bi"/>
                    </m:rPr>
                    <w:rPr>
                      <w:rFonts w:ascii="Cambria Math" w:hAnsi="Cambria Math" w:cstheme="minorHAnsi"/>
                      <w:sz w:val="20"/>
                      <w:szCs w:val="20"/>
                    </w:rPr>
                    <m:t>C</m:t>
                  </m:r>
                </m:e>
                <m:sub>
                  <m:r>
                    <m:rPr>
                      <m:sty m:val="bi"/>
                    </m:rPr>
                    <w:rPr>
                      <w:rFonts w:ascii="Cambria Math" w:hAnsi="Cambria Math" w:cstheme="minorHAnsi"/>
                      <w:sz w:val="20"/>
                      <w:szCs w:val="20"/>
                    </w:rPr>
                    <m:t>e</m:t>
                  </m:r>
                </m:sub>
                <m:sup>
                  <m:r>
                    <m:rPr>
                      <m:sty m:val="bi"/>
                    </m:rPr>
                    <w:rPr>
                      <w:rFonts w:ascii="Cambria Math" w:hAnsi="Cambria Math" w:cstheme="minorHAnsi"/>
                      <w:sz w:val="20"/>
                      <w:szCs w:val="20"/>
                    </w:rPr>
                    <m:t>TPM</m:t>
                  </m:r>
                </m:sup>
              </m:sSubSup>
            </m:oMath>
            <w:r w:rsidRPr="00FC134E">
              <w:rPr>
                <w:rFonts w:asciiTheme="minorHAnsi" w:hAnsiTheme="minorHAnsi" w:cstheme="minorHAnsi"/>
                <w:sz w:val="20"/>
                <w:szCs w:val="20"/>
              </w:rPr>
              <w:t xml:space="preserve"> (from </w:t>
            </w:r>
            <m:oMath>
              <m:sSubSup>
                <m:sSubSupPr>
                  <m:ctrlPr>
                    <w:rPr>
                      <w:rFonts w:ascii="Cambria Math" w:hAnsi="Cambria Math" w:cstheme="minorHAnsi"/>
                      <w:i/>
                      <w:sz w:val="20"/>
                      <w:szCs w:val="20"/>
                    </w:rPr>
                  </m:ctrlPr>
                </m:sSubSupPr>
                <m:e>
                  <m:r>
                    <m:rPr>
                      <m:sty m:val="bi"/>
                    </m:rPr>
                    <w:rPr>
                      <w:rFonts w:ascii="Cambria Math" w:hAnsi="Cambria Math" w:cstheme="minorHAnsi"/>
                      <w:sz w:val="20"/>
                      <w:szCs w:val="20"/>
                    </w:rPr>
                    <m:t>C</m:t>
                  </m:r>
                </m:e>
                <m:sub>
                  <m:r>
                    <m:rPr>
                      <m:sty m:val="bi"/>
                    </m:rPr>
                    <w:rPr>
                      <w:rFonts w:ascii="Cambria Math" w:hAnsi="Cambria Math" w:cstheme="minorHAnsi"/>
                      <w:sz w:val="20"/>
                      <w:szCs w:val="20"/>
                    </w:rPr>
                    <m:t>e</m:t>
                  </m:r>
                </m:sub>
                <m:sup>
                  <m:r>
                    <m:rPr>
                      <m:sty m:val="bi"/>
                    </m:rPr>
                    <w:rPr>
                      <w:rFonts w:ascii="Cambria Math" w:hAnsi="Cambria Math" w:cstheme="minorHAnsi"/>
                      <w:sz w:val="20"/>
                      <w:szCs w:val="20"/>
                    </w:rPr>
                    <m:t>CO</m:t>
                  </m:r>
                </m:sup>
              </m:sSubSup>
            </m:oMath>
            <w:r w:rsidRPr="00FC134E">
              <w:rPr>
                <w:rFonts w:asciiTheme="minorHAnsi" w:eastAsiaTheme="minorEastAsia" w:hAnsiTheme="minorHAnsi" w:cstheme="minorHAnsi"/>
                <w:sz w:val="20"/>
                <w:szCs w:val="20"/>
              </w:rPr>
              <w:t xml:space="preserve"> of </w:t>
            </w:r>
            <w:r w:rsidRPr="00FC134E">
              <w:rPr>
                <w:rFonts w:asciiTheme="minorHAnsi" w:eastAsiaTheme="minorEastAsia" w:hAnsiTheme="minorHAnsi" w:cstheme="minorHAnsi"/>
                <w:sz w:val="20"/>
                <w:szCs w:val="20"/>
              </w:rPr>
              <w:fldChar w:fldCharType="begin"/>
            </w:r>
            <w:r w:rsidRPr="00FC134E">
              <w:rPr>
                <w:rFonts w:asciiTheme="minorHAnsi" w:eastAsiaTheme="minorEastAsia" w:hAnsiTheme="minorHAnsi" w:cstheme="minorHAnsi"/>
                <w:sz w:val="20"/>
                <w:szCs w:val="20"/>
              </w:rPr>
              <w:instrText xml:space="preserve"> REF _Ref78192935 \h  \* MERGEFORMAT </w:instrText>
            </w:r>
            <w:r w:rsidRPr="00FC134E">
              <w:rPr>
                <w:rFonts w:asciiTheme="minorHAnsi" w:eastAsiaTheme="minorEastAsia" w:hAnsiTheme="minorHAnsi" w:cstheme="minorHAnsi"/>
                <w:sz w:val="20"/>
                <w:szCs w:val="20"/>
              </w:rPr>
            </w:r>
            <w:r w:rsidRPr="00FC134E">
              <w:rPr>
                <w:rFonts w:asciiTheme="minorHAnsi" w:eastAsiaTheme="minorEastAsia" w:hAnsiTheme="minorHAnsi" w:cstheme="minorHAnsi"/>
                <w:sz w:val="20"/>
                <w:szCs w:val="20"/>
              </w:rPr>
              <w:fldChar w:fldCharType="separate"/>
            </w:r>
            <w:r w:rsidR="00C464B8" w:rsidRPr="00C464B8">
              <w:rPr>
                <w:rFonts w:asciiTheme="minorHAnsi" w:hAnsiTheme="minorHAnsi" w:cstheme="minorHAnsi"/>
                <w:sz w:val="20"/>
                <w:szCs w:val="20"/>
              </w:rPr>
              <w:t xml:space="preserve">Figure </w:t>
            </w:r>
            <w:r w:rsidR="00C464B8" w:rsidRPr="00C464B8">
              <w:rPr>
                <w:rFonts w:asciiTheme="minorHAnsi" w:hAnsiTheme="minorHAnsi" w:cstheme="minorHAnsi"/>
                <w:noProof/>
                <w:sz w:val="20"/>
                <w:szCs w:val="20"/>
              </w:rPr>
              <w:t>2</w:t>
            </w:r>
            <w:r w:rsidRPr="00FC134E">
              <w:rPr>
                <w:rFonts w:asciiTheme="minorHAnsi" w:eastAsiaTheme="minorEastAsia" w:hAnsiTheme="minorHAnsi" w:cstheme="minorHAnsi"/>
                <w:sz w:val="20"/>
                <w:szCs w:val="20"/>
              </w:rPr>
              <w:fldChar w:fldCharType="end"/>
            </w:r>
            <w:r w:rsidRPr="00FC134E">
              <w:rPr>
                <w:rFonts w:asciiTheme="minorHAnsi" w:eastAsiaTheme="minorEastAsia" w:hAnsiTheme="minorHAnsi" w:cstheme="minorHAnsi"/>
                <w:sz w:val="20"/>
                <w:szCs w:val="20"/>
              </w:rPr>
              <w:t xml:space="preserve"> and Equ 1)</w:t>
            </w:r>
          </w:p>
        </w:tc>
        <w:tc>
          <w:tcPr>
            <w:tcW w:w="1984" w:type="dxa"/>
            <w:noWrap/>
            <w:vAlign w:val="center"/>
            <w:hideMark/>
          </w:tcPr>
          <w:p w14:paraId="54EED475"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 xml:space="preserve">FEER- Equivalent (see </w:t>
            </w:r>
            <w:r w:rsidRPr="00FC134E">
              <w:rPr>
                <w:rFonts w:asciiTheme="minorHAnsi" w:hAnsiTheme="minorHAnsi" w:cstheme="minorHAnsi"/>
                <w:sz w:val="20"/>
                <w:szCs w:val="20"/>
              </w:rPr>
              <w:fldChar w:fldCharType="begin" w:fldLock="1"/>
            </w:r>
            <w:r w:rsidRPr="00FC134E">
              <w:rPr>
                <w:rFonts w:asciiTheme="minorHAnsi" w:hAnsiTheme="minorHAnsi" w:cstheme="minorHAnsi"/>
                <w:sz w:val="20"/>
                <w:szCs w:val="20"/>
              </w:rPr>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FC134E">
              <w:rPr>
                <w:rFonts w:asciiTheme="minorHAnsi" w:hAnsiTheme="minorHAnsi" w:cstheme="minorHAnsi"/>
                <w:sz w:val="20"/>
                <w:szCs w:val="20"/>
              </w:rPr>
              <w:fldChar w:fldCharType="separate"/>
            </w:r>
            <w:r w:rsidRPr="00FC134E">
              <w:rPr>
                <w:rFonts w:asciiTheme="minorHAnsi" w:hAnsiTheme="minorHAnsi" w:cstheme="minorHAnsi"/>
                <w:noProof/>
                <w:sz w:val="20"/>
                <w:szCs w:val="20"/>
              </w:rPr>
              <w:t>Nguyen and Wooster, 2020)</w:t>
            </w:r>
            <w:r w:rsidRPr="00FC134E">
              <w:rPr>
                <w:rFonts w:asciiTheme="minorHAnsi" w:hAnsiTheme="minorHAnsi" w:cstheme="minorHAnsi"/>
                <w:sz w:val="20"/>
                <w:szCs w:val="20"/>
              </w:rPr>
              <w:fldChar w:fldCharType="end"/>
            </w:r>
          </w:p>
        </w:tc>
      </w:tr>
      <w:tr w:rsidR="00F814B9" w:rsidRPr="0006648B" w14:paraId="4E72C8C9" w14:textId="77777777" w:rsidTr="00FC134E">
        <w:trPr>
          <w:trHeight w:val="590"/>
        </w:trPr>
        <w:tc>
          <w:tcPr>
            <w:tcW w:w="1951" w:type="dxa"/>
            <w:vAlign w:val="center"/>
            <w:hideMark/>
          </w:tcPr>
          <w:p w14:paraId="28C30C98"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Closed canopy Forest</w:t>
            </w:r>
          </w:p>
        </w:tc>
        <w:tc>
          <w:tcPr>
            <w:tcW w:w="1276" w:type="dxa"/>
            <w:vAlign w:val="center"/>
            <w:hideMark/>
          </w:tcPr>
          <w:p w14:paraId="5DC6F856"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26.07</w:t>
            </w:r>
          </w:p>
        </w:tc>
        <w:tc>
          <w:tcPr>
            <w:tcW w:w="1843" w:type="dxa"/>
            <w:vAlign w:val="center"/>
            <w:hideMark/>
          </w:tcPr>
          <w:p w14:paraId="3531E245"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34.33</w:t>
            </w:r>
          </w:p>
        </w:tc>
        <w:tc>
          <w:tcPr>
            <w:tcW w:w="1701" w:type="dxa"/>
            <w:vAlign w:val="center"/>
            <w:hideMark/>
          </w:tcPr>
          <w:p w14:paraId="55C2418A"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65.63</w:t>
            </w:r>
          </w:p>
        </w:tc>
        <w:tc>
          <w:tcPr>
            <w:tcW w:w="1559" w:type="dxa"/>
            <w:noWrap/>
            <w:vAlign w:val="center"/>
            <w:hideMark/>
          </w:tcPr>
          <w:p w14:paraId="1859281F"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16.43</w:t>
            </w:r>
          </w:p>
        </w:tc>
        <w:tc>
          <w:tcPr>
            <w:tcW w:w="1984" w:type="dxa"/>
            <w:vAlign w:val="center"/>
            <w:hideMark/>
          </w:tcPr>
          <w:p w14:paraId="2F64F0B3"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16.34</w:t>
            </w:r>
          </w:p>
        </w:tc>
      </w:tr>
      <w:tr w:rsidR="00F814B9" w:rsidRPr="0006648B" w14:paraId="241BC63A" w14:textId="77777777" w:rsidTr="00FC134E">
        <w:trPr>
          <w:trHeight w:val="370"/>
        </w:trPr>
        <w:tc>
          <w:tcPr>
            <w:tcW w:w="1951" w:type="dxa"/>
            <w:vAlign w:val="center"/>
            <w:hideMark/>
          </w:tcPr>
          <w:p w14:paraId="248DA4FB"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Managed land</w:t>
            </w:r>
          </w:p>
        </w:tc>
        <w:tc>
          <w:tcPr>
            <w:tcW w:w="1276" w:type="dxa"/>
            <w:vAlign w:val="center"/>
            <w:hideMark/>
          </w:tcPr>
          <w:p w14:paraId="68FF027B"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12.23</w:t>
            </w:r>
          </w:p>
        </w:tc>
        <w:tc>
          <w:tcPr>
            <w:tcW w:w="1843" w:type="dxa"/>
            <w:vAlign w:val="center"/>
            <w:hideMark/>
          </w:tcPr>
          <w:p w14:paraId="1A0F0599"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13.98</w:t>
            </w:r>
          </w:p>
        </w:tc>
        <w:tc>
          <w:tcPr>
            <w:tcW w:w="1701" w:type="dxa"/>
            <w:vAlign w:val="center"/>
            <w:hideMark/>
          </w:tcPr>
          <w:p w14:paraId="4D567B0C"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15.62</w:t>
            </w:r>
          </w:p>
        </w:tc>
        <w:tc>
          <w:tcPr>
            <w:tcW w:w="1559" w:type="dxa"/>
            <w:noWrap/>
            <w:vAlign w:val="center"/>
            <w:hideMark/>
          </w:tcPr>
          <w:p w14:paraId="09BB6B9B"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15.00</w:t>
            </w:r>
          </w:p>
        </w:tc>
        <w:tc>
          <w:tcPr>
            <w:tcW w:w="1984" w:type="dxa"/>
            <w:vAlign w:val="center"/>
            <w:hideMark/>
          </w:tcPr>
          <w:p w14:paraId="761BD087"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15.80</w:t>
            </w:r>
          </w:p>
        </w:tc>
      </w:tr>
      <w:tr w:rsidR="00F814B9" w:rsidRPr="0006648B" w14:paraId="7558E898" w14:textId="77777777" w:rsidTr="00FC134E">
        <w:trPr>
          <w:trHeight w:val="370"/>
        </w:trPr>
        <w:tc>
          <w:tcPr>
            <w:tcW w:w="1951" w:type="dxa"/>
            <w:vAlign w:val="center"/>
            <w:hideMark/>
          </w:tcPr>
          <w:p w14:paraId="58906A39"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Grassland</w:t>
            </w:r>
          </w:p>
        </w:tc>
        <w:tc>
          <w:tcPr>
            <w:tcW w:w="1276" w:type="dxa"/>
            <w:vAlign w:val="center"/>
            <w:hideMark/>
          </w:tcPr>
          <w:p w14:paraId="3747EDAA"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9.39</w:t>
            </w:r>
          </w:p>
        </w:tc>
        <w:tc>
          <w:tcPr>
            <w:tcW w:w="1843" w:type="dxa"/>
            <w:vAlign w:val="center"/>
            <w:hideMark/>
          </w:tcPr>
          <w:p w14:paraId="5D756E3E"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9.99</w:t>
            </w:r>
          </w:p>
        </w:tc>
        <w:tc>
          <w:tcPr>
            <w:tcW w:w="1701" w:type="dxa"/>
            <w:vAlign w:val="center"/>
            <w:hideMark/>
          </w:tcPr>
          <w:p w14:paraId="7D133868"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13.03</w:t>
            </w:r>
          </w:p>
        </w:tc>
        <w:tc>
          <w:tcPr>
            <w:tcW w:w="1559" w:type="dxa"/>
            <w:noWrap/>
            <w:vAlign w:val="center"/>
            <w:hideMark/>
          </w:tcPr>
          <w:p w14:paraId="6567DF98"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9.52</w:t>
            </w:r>
          </w:p>
        </w:tc>
        <w:tc>
          <w:tcPr>
            <w:tcW w:w="1984" w:type="dxa"/>
            <w:vAlign w:val="center"/>
            <w:hideMark/>
          </w:tcPr>
          <w:p w14:paraId="5CF9C71F"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10.98</w:t>
            </w:r>
          </w:p>
        </w:tc>
      </w:tr>
      <w:tr w:rsidR="00F814B9" w:rsidRPr="0006648B" w14:paraId="3C89CD85" w14:textId="77777777" w:rsidTr="00FC134E">
        <w:trPr>
          <w:trHeight w:val="370"/>
        </w:trPr>
        <w:tc>
          <w:tcPr>
            <w:tcW w:w="1951" w:type="dxa"/>
            <w:vAlign w:val="center"/>
            <w:hideMark/>
          </w:tcPr>
          <w:p w14:paraId="6EE0047B"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Shrubland</w:t>
            </w:r>
          </w:p>
        </w:tc>
        <w:tc>
          <w:tcPr>
            <w:tcW w:w="1276" w:type="dxa"/>
            <w:vAlign w:val="center"/>
            <w:hideMark/>
          </w:tcPr>
          <w:p w14:paraId="2318C6DD"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9.88</w:t>
            </w:r>
          </w:p>
        </w:tc>
        <w:tc>
          <w:tcPr>
            <w:tcW w:w="1843" w:type="dxa"/>
            <w:vAlign w:val="center"/>
            <w:hideMark/>
          </w:tcPr>
          <w:p w14:paraId="0891E095"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12.17</w:t>
            </w:r>
          </w:p>
        </w:tc>
        <w:tc>
          <w:tcPr>
            <w:tcW w:w="1701" w:type="dxa"/>
            <w:vAlign w:val="center"/>
            <w:hideMark/>
          </w:tcPr>
          <w:p w14:paraId="5F6174DE"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17.36</w:t>
            </w:r>
          </w:p>
        </w:tc>
        <w:tc>
          <w:tcPr>
            <w:tcW w:w="1559" w:type="dxa"/>
            <w:noWrap/>
            <w:vAlign w:val="center"/>
            <w:hideMark/>
          </w:tcPr>
          <w:p w14:paraId="38CD4017"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10.22</w:t>
            </w:r>
          </w:p>
        </w:tc>
        <w:tc>
          <w:tcPr>
            <w:tcW w:w="1984" w:type="dxa"/>
            <w:vAlign w:val="center"/>
            <w:hideMark/>
          </w:tcPr>
          <w:p w14:paraId="35208B39"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10.97</w:t>
            </w:r>
          </w:p>
        </w:tc>
      </w:tr>
      <w:tr w:rsidR="00F814B9" w:rsidRPr="0006648B" w14:paraId="5C77747F" w14:textId="77777777" w:rsidTr="00FC134E">
        <w:trPr>
          <w:trHeight w:val="590"/>
        </w:trPr>
        <w:tc>
          <w:tcPr>
            <w:tcW w:w="1951" w:type="dxa"/>
            <w:vAlign w:val="center"/>
            <w:hideMark/>
          </w:tcPr>
          <w:p w14:paraId="0D9E298E"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Low-woodland savanna</w:t>
            </w:r>
          </w:p>
        </w:tc>
        <w:tc>
          <w:tcPr>
            <w:tcW w:w="1276" w:type="dxa"/>
            <w:vAlign w:val="center"/>
            <w:hideMark/>
          </w:tcPr>
          <w:p w14:paraId="07ACF5F2"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10.65</w:t>
            </w:r>
          </w:p>
        </w:tc>
        <w:tc>
          <w:tcPr>
            <w:tcW w:w="1843" w:type="dxa"/>
            <w:vAlign w:val="center"/>
            <w:hideMark/>
          </w:tcPr>
          <w:p w14:paraId="1163F1B9"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12.10</w:t>
            </w:r>
          </w:p>
        </w:tc>
        <w:tc>
          <w:tcPr>
            <w:tcW w:w="1701" w:type="dxa"/>
            <w:vAlign w:val="center"/>
            <w:hideMark/>
          </w:tcPr>
          <w:p w14:paraId="423D1183"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19.75</w:t>
            </w:r>
          </w:p>
        </w:tc>
        <w:tc>
          <w:tcPr>
            <w:tcW w:w="1559" w:type="dxa"/>
            <w:noWrap/>
            <w:vAlign w:val="center"/>
            <w:hideMark/>
          </w:tcPr>
          <w:p w14:paraId="3BD5971F"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10.78</w:t>
            </w:r>
          </w:p>
        </w:tc>
        <w:tc>
          <w:tcPr>
            <w:tcW w:w="1984" w:type="dxa"/>
            <w:vAlign w:val="center"/>
            <w:hideMark/>
          </w:tcPr>
          <w:p w14:paraId="0C135383"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12.78</w:t>
            </w:r>
          </w:p>
        </w:tc>
      </w:tr>
      <w:tr w:rsidR="00F814B9" w:rsidRPr="0006648B" w14:paraId="73576090" w14:textId="77777777" w:rsidTr="00FC134E">
        <w:trPr>
          <w:trHeight w:val="605"/>
        </w:trPr>
        <w:tc>
          <w:tcPr>
            <w:tcW w:w="1951" w:type="dxa"/>
            <w:vAlign w:val="center"/>
            <w:hideMark/>
          </w:tcPr>
          <w:p w14:paraId="6DBD16E8"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High-woodland savanna</w:t>
            </w:r>
          </w:p>
        </w:tc>
        <w:tc>
          <w:tcPr>
            <w:tcW w:w="1276" w:type="dxa"/>
            <w:vAlign w:val="center"/>
            <w:hideMark/>
          </w:tcPr>
          <w:p w14:paraId="0A24BC45"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14.18</w:t>
            </w:r>
          </w:p>
        </w:tc>
        <w:tc>
          <w:tcPr>
            <w:tcW w:w="1843" w:type="dxa"/>
            <w:vAlign w:val="center"/>
            <w:hideMark/>
          </w:tcPr>
          <w:p w14:paraId="3E574B74"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16.43</w:t>
            </w:r>
          </w:p>
        </w:tc>
        <w:tc>
          <w:tcPr>
            <w:tcW w:w="1701" w:type="dxa"/>
            <w:vAlign w:val="center"/>
            <w:hideMark/>
          </w:tcPr>
          <w:p w14:paraId="35F6774F"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19.75</w:t>
            </w:r>
          </w:p>
        </w:tc>
        <w:tc>
          <w:tcPr>
            <w:tcW w:w="1559" w:type="dxa"/>
            <w:noWrap/>
            <w:vAlign w:val="center"/>
            <w:hideMark/>
          </w:tcPr>
          <w:p w14:paraId="4B4BE731"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10.32</w:t>
            </w:r>
          </w:p>
        </w:tc>
        <w:tc>
          <w:tcPr>
            <w:tcW w:w="1984" w:type="dxa"/>
            <w:vAlign w:val="center"/>
            <w:hideMark/>
          </w:tcPr>
          <w:p w14:paraId="39F1264E" w14:textId="77777777" w:rsidR="00F814B9" w:rsidRPr="00FC134E" w:rsidRDefault="00F814B9" w:rsidP="00FC134E">
            <w:pPr>
              <w:spacing w:line="276" w:lineRule="auto"/>
              <w:jc w:val="center"/>
              <w:rPr>
                <w:rFonts w:asciiTheme="minorHAnsi" w:hAnsiTheme="minorHAnsi" w:cstheme="minorHAnsi"/>
                <w:sz w:val="20"/>
                <w:szCs w:val="20"/>
              </w:rPr>
            </w:pPr>
            <w:r w:rsidRPr="00FC134E">
              <w:rPr>
                <w:rFonts w:asciiTheme="minorHAnsi" w:hAnsiTheme="minorHAnsi" w:cstheme="minorHAnsi"/>
                <w:sz w:val="20"/>
                <w:szCs w:val="20"/>
              </w:rPr>
              <w:t>13.81</w:t>
            </w:r>
          </w:p>
        </w:tc>
      </w:tr>
    </w:tbl>
    <w:p w14:paraId="7A207988" w14:textId="77777777" w:rsidR="00F814B9" w:rsidRPr="0006648B" w:rsidRDefault="00F814B9" w:rsidP="00F814B9"/>
    <w:p w14:paraId="4AE3551C" w14:textId="5F8E7510" w:rsidR="00D939AC" w:rsidRDefault="00D939AC">
      <w:pPr>
        <w:spacing w:line="240" w:lineRule="auto"/>
        <w:jc w:val="left"/>
      </w:pPr>
      <w:r>
        <w:br w:type="page"/>
      </w:r>
    </w:p>
    <w:p w14:paraId="0E44F302" w14:textId="77777777" w:rsidR="00F814B9" w:rsidRPr="0006648B" w:rsidRDefault="00F814B9" w:rsidP="00D939AC">
      <w:pPr>
        <w:pStyle w:val="Heading2"/>
      </w:pPr>
      <w:bookmarkStart w:id="30" w:name="_Ref90040424"/>
      <w:r w:rsidRPr="0006648B">
        <w:lastRenderedPageBreak/>
        <w:t>Appendix B</w:t>
      </w:r>
      <w:bookmarkEnd w:id="30"/>
    </w:p>
    <w:p w14:paraId="472BF27B" w14:textId="77777777" w:rsidR="00F814B9" w:rsidRPr="0006648B" w:rsidRDefault="00F814B9" w:rsidP="00D939AC">
      <w:pPr>
        <w:pStyle w:val="Caption"/>
      </w:pPr>
      <w:bookmarkStart w:id="31" w:name="_Toc62650161"/>
      <w:r w:rsidRPr="0006648B">
        <w:t>Table B1. Summary of WRF-CMAQ model configuration</w:t>
      </w:r>
      <w:bookmarkEnd w:id="31"/>
    </w:p>
    <w:tbl>
      <w:tblPr>
        <w:tblW w:w="5000" w:type="pct"/>
        <w:tblLook w:val="04A0" w:firstRow="1" w:lastRow="0" w:firstColumn="1" w:lastColumn="0" w:noHBand="0" w:noVBand="1"/>
      </w:tblPr>
      <w:tblGrid>
        <w:gridCol w:w="3940"/>
        <w:gridCol w:w="6095"/>
      </w:tblGrid>
      <w:tr w:rsidR="00F814B9" w:rsidRPr="0006648B" w14:paraId="2C387D60" w14:textId="77777777" w:rsidTr="00B63797">
        <w:trPr>
          <w:trHeight w:val="313"/>
        </w:trPr>
        <w:tc>
          <w:tcPr>
            <w:tcW w:w="1963" w:type="pct"/>
            <w:tcBorders>
              <w:top w:val="single" w:sz="4" w:space="0" w:color="auto"/>
              <w:left w:val="nil"/>
              <w:bottom w:val="single" w:sz="12" w:space="0" w:color="auto"/>
              <w:right w:val="nil"/>
            </w:tcBorders>
            <w:shd w:val="clear" w:color="auto" w:fill="FFFFFF" w:themeFill="background1"/>
            <w:noWrap/>
            <w:vAlign w:val="bottom"/>
            <w:hideMark/>
          </w:tcPr>
          <w:p w14:paraId="7C0244E0" w14:textId="77777777" w:rsidR="00F814B9" w:rsidRPr="0006648B" w:rsidRDefault="00F814B9" w:rsidP="00F814B9">
            <w:pPr>
              <w:rPr>
                <w:lang w:eastAsia="en-GB"/>
              </w:rPr>
            </w:pPr>
            <w:r w:rsidRPr="0006648B">
              <w:rPr>
                <w:lang w:eastAsia="en-GB"/>
              </w:rPr>
              <w:t>General features</w:t>
            </w:r>
          </w:p>
        </w:tc>
        <w:tc>
          <w:tcPr>
            <w:tcW w:w="3037" w:type="pct"/>
            <w:tcBorders>
              <w:top w:val="single" w:sz="4" w:space="0" w:color="auto"/>
              <w:left w:val="nil"/>
              <w:bottom w:val="single" w:sz="12" w:space="0" w:color="auto"/>
              <w:right w:val="nil"/>
            </w:tcBorders>
            <w:shd w:val="clear" w:color="auto" w:fill="FFFFFF" w:themeFill="background1"/>
            <w:noWrap/>
            <w:vAlign w:val="bottom"/>
            <w:hideMark/>
          </w:tcPr>
          <w:p w14:paraId="7E1950AA" w14:textId="77777777" w:rsidR="00F814B9" w:rsidRPr="0006648B" w:rsidRDefault="00F814B9" w:rsidP="00F814B9">
            <w:pPr>
              <w:rPr>
                <w:lang w:eastAsia="en-GB"/>
              </w:rPr>
            </w:pPr>
            <w:r w:rsidRPr="0006648B">
              <w:rPr>
                <w:lang w:eastAsia="en-GB"/>
              </w:rPr>
              <w:t> </w:t>
            </w:r>
          </w:p>
        </w:tc>
      </w:tr>
      <w:tr w:rsidR="00F814B9" w:rsidRPr="0006648B" w14:paraId="6103E53B" w14:textId="77777777" w:rsidTr="00B63797">
        <w:trPr>
          <w:trHeight w:val="298"/>
        </w:trPr>
        <w:tc>
          <w:tcPr>
            <w:tcW w:w="1963" w:type="pct"/>
            <w:tcBorders>
              <w:top w:val="single" w:sz="12" w:space="0" w:color="auto"/>
              <w:left w:val="nil"/>
              <w:bottom w:val="nil"/>
              <w:right w:val="nil"/>
            </w:tcBorders>
            <w:shd w:val="clear" w:color="auto" w:fill="FFFFFF" w:themeFill="background1"/>
            <w:noWrap/>
            <w:vAlign w:val="bottom"/>
            <w:hideMark/>
          </w:tcPr>
          <w:p w14:paraId="0E2E89D8" w14:textId="77777777" w:rsidR="00F814B9" w:rsidRPr="0006648B" w:rsidRDefault="00F814B9" w:rsidP="00F814B9">
            <w:pPr>
              <w:rPr>
                <w:lang w:eastAsia="en-GB"/>
              </w:rPr>
            </w:pPr>
            <w:r w:rsidRPr="0006648B">
              <w:rPr>
                <w:lang w:eastAsia="en-GB"/>
              </w:rPr>
              <w:t>Domain extent</w:t>
            </w:r>
          </w:p>
        </w:tc>
        <w:tc>
          <w:tcPr>
            <w:tcW w:w="3037" w:type="pct"/>
            <w:tcBorders>
              <w:top w:val="single" w:sz="12" w:space="0" w:color="auto"/>
              <w:left w:val="nil"/>
              <w:bottom w:val="nil"/>
              <w:right w:val="nil"/>
            </w:tcBorders>
            <w:shd w:val="clear" w:color="auto" w:fill="FFFFFF" w:themeFill="background1"/>
            <w:noWrap/>
            <w:vAlign w:val="bottom"/>
            <w:hideMark/>
          </w:tcPr>
          <w:p w14:paraId="2A6ADF43" w14:textId="77777777" w:rsidR="00F814B9" w:rsidRPr="0006648B" w:rsidRDefault="00F814B9" w:rsidP="00F814B9">
            <w:pPr>
              <w:rPr>
                <w:lang w:eastAsia="en-GB"/>
              </w:rPr>
            </w:pPr>
            <w:r w:rsidRPr="0006648B">
              <w:rPr>
                <w:lang w:eastAsia="en-GB"/>
              </w:rPr>
              <w:t>10°E - 44 °E, 5°S -32°S</w:t>
            </w:r>
          </w:p>
        </w:tc>
      </w:tr>
      <w:tr w:rsidR="00F814B9" w:rsidRPr="0006648B" w14:paraId="25068A4E" w14:textId="77777777" w:rsidTr="00B63797">
        <w:trPr>
          <w:trHeight w:val="298"/>
        </w:trPr>
        <w:tc>
          <w:tcPr>
            <w:tcW w:w="1963" w:type="pct"/>
            <w:shd w:val="clear" w:color="auto" w:fill="FFFFFF" w:themeFill="background1"/>
            <w:noWrap/>
            <w:vAlign w:val="bottom"/>
            <w:hideMark/>
          </w:tcPr>
          <w:p w14:paraId="6D7DE4BE" w14:textId="77777777" w:rsidR="00F814B9" w:rsidRPr="0006648B" w:rsidRDefault="00F814B9" w:rsidP="00F814B9">
            <w:pPr>
              <w:rPr>
                <w:lang w:eastAsia="en-GB"/>
              </w:rPr>
            </w:pPr>
            <w:r w:rsidRPr="0006648B">
              <w:rPr>
                <w:lang w:eastAsia="en-GB"/>
              </w:rPr>
              <w:t>Modelled time period</w:t>
            </w:r>
          </w:p>
        </w:tc>
        <w:tc>
          <w:tcPr>
            <w:tcW w:w="3037" w:type="pct"/>
            <w:shd w:val="clear" w:color="auto" w:fill="FFFFFF" w:themeFill="background1"/>
            <w:noWrap/>
            <w:vAlign w:val="bottom"/>
            <w:hideMark/>
          </w:tcPr>
          <w:p w14:paraId="11BD44D6" w14:textId="77777777" w:rsidR="00F814B9" w:rsidRPr="0006648B" w:rsidRDefault="00F814B9" w:rsidP="00F814B9">
            <w:pPr>
              <w:rPr>
                <w:lang w:eastAsia="en-GB"/>
              </w:rPr>
            </w:pPr>
            <w:r w:rsidRPr="0006648B">
              <w:rPr>
                <w:lang w:eastAsia="en-GB"/>
              </w:rPr>
              <w:t xml:space="preserve"> 15</w:t>
            </w:r>
            <w:r w:rsidRPr="0006648B">
              <w:rPr>
                <w:vertAlign w:val="superscript"/>
                <w:lang w:eastAsia="en-GB"/>
              </w:rPr>
              <w:t>th</w:t>
            </w:r>
            <w:r w:rsidRPr="0006648B">
              <w:rPr>
                <w:lang w:eastAsia="en-GB"/>
              </w:rPr>
              <w:t xml:space="preserve"> June to 28</w:t>
            </w:r>
            <w:r w:rsidRPr="0006648B">
              <w:rPr>
                <w:vertAlign w:val="superscript"/>
                <w:lang w:eastAsia="en-GB"/>
              </w:rPr>
              <w:t>th</w:t>
            </w:r>
            <w:r w:rsidRPr="0006648B">
              <w:rPr>
                <w:lang w:eastAsia="en-GB"/>
              </w:rPr>
              <w:t xml:space="preserve"> July, and 29</w:t>
            </w:r>
            <w:r w:rsidRPr="0006648B">
              <w:rPr>
                <w:vertAlign w:val="superscript"/>
                <w:lang w:eastAsia="en-GB"/>
              </w:rPr>
              <w:t>st</w:t>
            </w:r>
            <w:r w:rsidRPr="0006648B">
              <w:rPr>
                <w:lang w:eastAsia="en-GB"/>
              </w:rPr>
              <w:t xml:space="preserve"> July to 29</w:t>
            </w:r>
            <w:r w:rsidRPr="0006648B">
              <w:rPr>
                <w:vertAlign w:val="superscript"/>
                <w:lang w:eastAsia="en-GB"/>
              </w:rPr>
              <w:t>st</w:t>
            </w:r>
            <w:r w:rsidRPr="0006648B">
              <w:rPr>
                <w:lang w:eastAsia="en-GB"/>
              </w:rPr>
              <w:t xml:space="preserve"> Aug 2019</w:t>
            </w:r>
          </w:p>
        </w:tc>
      </w:tr>
      <w:tr w:rsidR="00F814B9" w:rsidRPr="0006648B" w14:paraId="1720C7ED" w14:textId="77777777" w:rsidTr="00B63797">
        <w:trPr>
          <w:trHeight w:val="298"/>
        </w:trPr>
        <w:tc>
          <w:tcPr>
            <w:tcW w:w="1963" w:type="pct"/>
            <w:tcBorders>
              <w:top w:val="nil"/>
              <w:left w:val="nil"/>
              <w:bottom w:val="single" w:sz="4" w:space="0" w:color="auto"/>
              <w:right w:val="nil"/>
            </w:tcBorders>
            <w:shd w:val="clear" w:color="auto" w:fill="FFFFFF" w:themeFill="background1"/>
            <w:noWrap/>
            <w:vAlign w:val="bottom"/>
            <w:hideMark/>
          </w:tcPr>
          <w:p w14:paraId="06F48D88" w14:textId="77777777" w:rsidR="00F814B9" w:rsidRPr="0006648B" w:rsidRDefault="00F814B9" w:rsidP="00F814B9">
            <w:pPr>
              <w:rPr>
                <w:lang w:eastAsia="en-GB"/>
              </w:rPr>
            </w:pPr>
            <w:r w:rsidRPr="0006648B">
              <w:rPr>
                <w:lang w:eastAsia="en-GB"/>
              </w:rPr>
              <w:t>Resolution</w:t>
            </w:r>
          </w:p>
        </w:tc>
        <w:tc>
          <w:tcPr>
            <w:tcW w:w="3037" w:type="pct"/>
            <w:tcBorders>
              <w:top w:val="nil"/>
              <w:left w:val="nil"/>
              <w:bottom w:val="single" w:sz="4" w:space="0" w:color="auto"/>
              <w:right w:val="nil"/>
            </w:tcBorders>
            <w:shd w:val="clear" w:color="auto" w:fill="FFFFFF" w:themeFill="background1"/>
            <w:noWrap/>
            <w:vAlign w:val="bottom"/>
            <w:hideMark/>
          </w:tcPr>
          <w:p w14:paraId="6EE660E9" w14:textId="77777777" w:rsidR="00F814B9" w:rsidRPr="0006648B" w:rsidRDefault="00F814B9" w:rsidP="00F814B9">
            <w:pPr>
              <w:rPr>
                <w:lang w:eastAsia="en-GB"/>
              </w:rPr>
            </w:pPr>
            <w:r w:rsidRPr="0006648B">
              <w:rPr>
                <w:lang w:eastAsia="en-GB"/>
              </w:rPr>
              <w:t>9 km × 9 km, 35 vertical levels (top layer at 5 kPa)</w:t>
            </w:r>
          </w:p>
        </w:tc>
      </w:tr>
      <w:tr w:rsidR="00F814B9" w:rsidRPr="0006648B" w14:paraId="448581EE" w14:textId="77777777" w:rsidTr="00B63797">
        <w:trPr>
          <w:trHeight w:val="313"/>
        </w:trPr>
        <w:tc>
          <w:tcPr>
            <w:tcW w:w="1963" w:type="pct"/>
            <w:tcBorders>
              <w:top w:val="single" w:sz="4" w:space="0" w:color="auto"/>
              <w:left w:val="nil"/>
              <w:bottom w:val="single" w:sz="12" w:space="0" w:color="auto"/>
              <w:right w:val="nil"/>
            </w:tcBorders>
            <w:shd w:val="clear" w:color="auto" w:fill="FFFFFF" w:themeFill="background1"/>
            <w:noWrap/>
            <w:vAlign w:val="bottom"/>
            <w:hideMark/>
          </w:tcPr>
          <w:p w14:paraId="5FA29D8C" w14:textId="77777777" w:rsidR="00F814B9" w:rsidRPr="0006648B" w:rsidRDefault="00F814B9" w:rsidP="00F814B9">
            <w:pPr>
              <w:rPr>
                <w:lang w:eastAsia="en-GB"/>
              </w:rPr>
            </w:pPr>
            <w:r w:rsidRPr="0006648B">
              <w:rPr>
                <w:lang w:eastAsia="en-GB"/>
              </w:rPr>
              <w:t>WRF configuration</w:t>
            </w:r>
          </w:p>
        </w:tc>
        <w:tc>
          <w:tcPr>
            <w:tcW w:w="3037" w:type="pct"/>
            <w:tcBorders>
              <w:top w:val="single" w:sz="4" w:space="0" w:color="auto"/>
              <w:left w:val="nil"/>
              <w:bottom w:val="single" w:sz="12" w:space="0" w:color="auto"/>
              <w:right w:val="nil"/>
            </w:tcBorders>
            <w:shd w:val="clear" w:color="auto" w:fill="FFFFFF" w:themeFill="background1"/>
            <w:noWrap/>
            <w:vAlign w:val="bottom"/>
            <w:hideMark/>
          </w:tcPr>
          <w:p w14:paraId="7C82E483" w14:textId="77777777" w:rsidR="00F814B9" w:rsidRPr="0006648B" w:rsidRDefault="00F814B9" w:rsidP="00F814B9">
            <w:pPr>
              <w:rPr>
                <w:lang w:eastAsia="en-GB"/>
              </w:rPr>
            </w:pPr>
            <w:r w:rsidRPr="0006648B">
              <w:rPr>
                <w:lang w:eastAsia="en-GB"/>
              </w:rPr>
              <w:t>Scheme</w:t>
            </w:r>
          </w:p>
        </w:tc>
      </w:tr>
      <w:tr w:rsidR="00F814B9" w:rsidRPr="0006648B" w14:paraId="0FB14B4F" w14:textId="77777777" w:rsidTr="00B63797">
        <w:trPr>
          <w:trHeight w:val="298"/>
        </w:trPr>
        <w:tc>
          <w:tcPr>
            <w:tcW w:w="1963" w:type="pct"/>
            <w:tcBorders>
              <w:top w:val="single" w:sz="12" w:space="0" w:color="auto"/>
              <w:left w:val="nil"/>
              <w:bottom w:val="nil"/>
              <w:right w:val="nil"/>
            </w:tcBorders>
            <w:shd w:val="clear" w:color="auto" w:fill="FFFFFF" w:themeFill="background1"/>
            <w:noWrap/>
            <w:vAlign w:val="bottom"/>
            <w:hideMark/>
          </w:tcPr>
          <w:p w14:paraId="50D6698B" w14:textId="77777777" w:rsidR="00F814B9" w:rsidRPr="0006648B" w:rsidRDefault="00F814B9" w:rsidP="00F814B9">
            <w:pPr>
              <w:rPr>
                <w:lang w:eastAsia="en-GB"/>
              </w:rPr>
            </w:pPr>
            <w:r w:rsidRPr="0006648B">
              <w:rPr>
                <w:lang w:eastAsia="en-GB"/>
              </w:rPr>
              <w:t>cloud microphysics</w:t>
            </w:r>
          </w:p>
        </w:tc>
        <w:tc>
          <w:tcPr>
            <w:tcW w:w="3037" w:type="pct"/>
            <w:tcBorders>
              <w:top w:val="single" w:sz="12" w:space="0" w:color="auto"/>
              <w:left w:val="nil"/>
              <w:bottom w:val="nil"/>
              <w:right w:val="nil"/>
            </w:tcBorders>
            <w:shd w:val="clear" w:color="auto" w:fill="FFFFFF" w:themeFill="background1"/>
            <w:noWrap/>
            <w:vAlign w:val="bottom"/>
            <w:hideMark/>
          </w:tcPr>
          <w:p w14:paraId="4C9BCA6B" w14:textId="77777777" w:rsidR="00F814B9" w:rsidRPr="0006648B" w:rsidRDefault="00F814B9" w:rsidP="00F814B9">
            <w:pPr>
              <w:rPr>
                <w:lang w:eastAsia="en-GB"/>
              </w:rPr>
            </w:pPr>
            <w:r w:rsidRPr="0006648B">
              <w:rPr>
                <w:lang w:eastAsia="en-GB"/>
              </w:rPr>
              <w:t xml:space="preserve">Lin et al. </w:t>
            </w:r>
          </w:p>
        </w:tc>
      </w:tr>
      <w:tr w:rsidR="00F814B9" w:rsidRPr="0006648B" w14:paraId="6E8F54FF" w14:textId="77777777" w:rsidTr="00B63797">
        <w:trPr>
          <w:trHeight w:val="298"/>
        </w:trPr>
        <w:tc>
          <w:tcPr>
            <w:tcW w:w="1963" w:type="pct"/>
            <w:shd w:val="clear" w:color="auto" w:fill="FFFFFF" w:themeFill="background1"/>
            <w:noWrap/>
            <w:vAlign w:val="bottom"/>
            <w:hideMark/>
          </w:tcPr>
          <w:p w14:paraId="1FA2C069" w14:textId="77777777" w:rsidR="00F814B9" w:rsidRPr="0006648B" w:rsidRDefault="00F814B9" w:rsidP="00F814B9">
            <w:pPr>
              <w:rPr>
                <w:lang w:eastAsia="en-GB"/>
              </w:rPr>
            </w:pPr>
            <w:r w:rsidRPr="0006648B">
              <w:rPr>
                <w:lang w:eastAsia="en-GB"/>
              </w:rPr>
              <w:t>radiation (shortwave)</w:t>
            </w:r>
          </w:p>
        </w:tc>
        <w:tc>
          <w:tcPr>
            <w:tcW w:w="3037" w:type="pct"/>
            <w:shd w:val="clear" w:color="auto" w:fill="FFFFFF" w:themeFill="background1"/>
            <w:noWrap/>
            <w:vAlign w:val="bottom"/>
            <w:hideMark/>
          </w:tcPr>
          <w:p w14:paraId="41BC4427" w14:textId="77777777" w:rsidR="00F814B9" w:rsidRPr="0006648B" w:rsidRDefault="00F814B9" w:rsidP="00F814B9">
            <w:pPr>
              <w:rPr>
                <w:lang w:eastAsia="en-GB"/>
              </w:rPr>
            </w:pPr>
            <w:r w:rsidRPr="0006648B">
              <w:rPr>
                <w:lang w:eastAsia="en-GB"/>
              </w:rPr>
              <w:t>Goddard</w:t>
            </w:r>
          </w:p>
        </w:tc>
      </w:tr>
      <w:tr w:rsidR="00F814B9" w:rsidRPr="0006648B" w14:paraId="45A98B7B" w14:textId="77777777" w:rsidTr="00B63797">
        <w:trPr>
          <w:trHeight w:val="298"/>
        </w:trPr>
        <w:tc>
          <w:tcPr>
            <w:tcW w:w="1963" w:type="pct"/>
            <w:shd w:val="clear" w:color="auto" w:fill="FFFFFF" w:themeFill="background1"/>
            <w:noWrap/>
            <w:vAlign w:val="bottom"/>
            <w:hideMark/>
          </w:tcPr>
          <w:p w14:paraId="0BBCA9C2" w14:textId="77777777" w:rsidR="00F814B9" w:rsidRPr="0006648B" w:rsidRDefault="00F814B9" w:rsidP="00F814B9">
            <w:pPr>
              <w:rPr>
                <w:lang w:eastAsia="en-GB"/>
              </w:rPr>
            </w:pPr>
            <w:r w:rsidRPr="0006648B">
              <w:rPr>
                <w:lang w:eastAsia="en-GB"/>
              </w:rPr>
              <w:t>radiation (longwave)</w:t>
            </w:r>
          </w:p>
        </w:tc>
        <w:tc>
          <w:tcPr>
            <w:tcW w:w="3037" w:type="pct"/>
            <w:shd w:val="clear" w:color="auto" w:fill="FFFFFF" w:themeFill="background1"/>
            <w:noWrap/>
            <w:vAlign w:val="bottom"/>
            <w:hideMark/>
          </w:tcPr>
          <w:p w14:paraId="5FC93956" w14:textId="77777777" w:rsidR="00F814B9" w:rsidRPr="0006648B" w:rsidRDefault="00F814B9" w:rsidP="00F814B9">
            <w:pPr>
              <w:rPr>
                <w:lang w:eastAsia="en-GB"/>
              </w:rPr>
            </w:pPr>
            <w:r w:rsidRPr="0006648B">
              <w:rPr>
                <w:lang w:eastAsia="en-GB"/>
              </w:rPr>
              <w:t>Rapid Radiative Transfer Model (RRTM)</w:t>
            </w:r>
          </w:p>
        </w:tc>
      </w:tr>
      <w:tr w:rsidR="00F814B9" w:rsidRPr="0006648B" w14:paraId="74FA12BF" w14:textId="77777777" w:rsidTr="00B63797">
        <w:trPr>
          <w:trHeight w:val="298"/>
        </w:trPr>
        <w:tc>
          <w:tcPr>
            <w:tcW w:w="1963" w:type="pct"/>
            <w:shd w:val="clear" w:color="auto" w:fill="FFFFFF" w:themeFill="background1"/>
            <w:noWrap/>
            <w:vAlign w:val="bottom"/>
            <w:hideMark/>
          </w:tcPr>
          <w:p w14:paraId="1458D576" w14:textId="77777777" w:rsidR="00F814B9" w:rsidRPr="0006648B" w:rsidRDefault="00F814B9" w:rsidP="00F814B9">
            <w:pPr>
              <w:rPr>
                <w:lang w:eastAsia="en-GB"/>
              </w:rPr>
            </w:pPr>
            <w:r w:rsidRPr="0006648B">
              <w:rPr>
                <w:lang w:eastAsia="en-GB"/>
              </w:rPr>
              <w:t>boundary layer physics</w:t>
            </w:r>
          </w:p>
        </w:tc>
        <w:tc>
          <w:tcPr>
            <w:tcW w:w="3037" w:type="pct"/>
            <w:shd w:val="clear" w:color="auto" w:fill="FFFFFF" w:themeFill="background1"/>
            <w:noWrap/>
            <w:vAlign w:val="bottom"/>
            <w:hideMark/>
          </w:tcPr>
          <w:p w14:paraId="2F01D94C" w14:textId="77777777" w:rsidR="00F814B9" w:rsidRPr="0006648B" w:rsidRDefault="00F814B9" w:rsidP="00F814B9">
            <w:pPr>
              <w:rPr>
                <w:lang w:eastAsia="en-GB"/>
              </w:rPr>
            </w:pPr>
            <w:r w:rsidRPr="0006648B">
              <w:rPr>
                <w:lang w:eastAsia="en-GB"/>
              </w:rPr>
              <w:t>Mellor-Yamada-Janic (MYJ)</w:t>
            </w:r>
          </w:p>
        </w:tc>
      </w:tr>
      <w:tr w:rsidR="00F814B9" w:rsidRPr="0006648B" w14:paraId="23797067" w14:textId="77777777" w:rsidTr="00B63797">
        <w:trPr>
          <w:trHeight w:val="298"/>
        </w:trPr>
        <w:tc>
          <w:tcPr>
            <w:tcW w:w="1963" w:type="pct"/>
            <w:shd w:val="clear" w:color="auto" w:fill="FFFFFF" w:themeFill="background1"/>
            <w:noWrap/>
            <w:vAlign w:val="bottom"/>
            <w:hideMark/>
          </w:tcPr>
          <w:p w14:paraId="38AE16EF" w14:textId="77777777" w:rsidR="00F814B9" w:rsidRPr="0006648B" w:rsidRDefault="00F814B9" w:rsidP="00F814B9">
            <w:pPr>
              <w:rPr>
                <w:lang w:eastAsia="en-GB"/>
              </w:rPr>
            </w:pPr>
            <w:r w:rsidRPr="0006648B">
              <w:rPr>
                <w:lang w:eastAsia="en-GB"/>
              </w:rPr>
              <w:t>land surface processes</w:t>
            </w:r>
          </w:p>
        </w:tc>
        <w:tc>
          <w:tcPr>
            <w:tcW w:w="3037" w:type="pct"/>
            <w:shd w:val="clear" w:color="auto" w:fill="FFFFFF" w:themeFill="background1"/>
            <w:noWrap/>
            <w:vAlign w:val="bottom"/>
            <w:hideMark/>
          </w:tcPr>
          <w:p w14:paraId="09B297E2" w14:textId="77777777" w:rsidR="00F814B9" w:rsidRPr="0006648B" w:rsidRDefault="00F814B9" w:rsidP="00F814B9">
            <w:pPr>
              <w:rPr>
                <w:lang w:eastAsia="en-GB"/>
              </w:rPr>
            </w:pPr>
            <w:r w:rsidRPr="0006648B">
              <w:rPr>
                <w:lang w:eastAsia="en-GB"/>
              </w:rPr>
              <w:t>Noah LSM</w:t>
            </w:r>
          </w:p>
        </w:tc>
      </w:tr>
      <w:tr w:rsidR="00F814B9" w:rsidRPr="0006648B" w14:paraId="7A8FF4D4" w14:textId="77777777" w:rsidTr="00B63797">
        <w:trPr>
          <w:trHeight w:val="298"/>
        </w:trPr>
        <w:tc>
          <w:tcPr>
            <w:tcW w:w="1963" w:type="pct"/>
            <w:tcBorders>
              <w:top w:val="nil"/>
              <w:left w:val="nil"/>
              <w:bottom w:val="single" w:sz="4" w:space="0" w:color="auto"/>
              <w:right w:val="nil"/>
            </w:tcBorders>
            <w:shd w:val="clear" w:color="auto" w:fill="FFFFFF" w:themeFill="background1"/>
            <w:noWrap/>
            <w:vAlign w:val="bottom"/>
            <w:hideMark/>
          </w:tcPr>
          <w:p w14:paraId="04D9D4D9" w14:textId="77777777" w:rsidR="00F814B9" w:rsidRPr="0006648B" w:rsidRDefault="00F814B9" w:rsidP="00F814B9">
            <w:pPr>
              <w:rPr>
                <w:lang w:eastAsia="en-GB"/>
              </w:rPr>
            </w:pPr>
            <w:r w:rsidRPr="0006648B">
              <w:rPr>
                <w:lang w:eastAsia="en-GB"/>
              </w:rPr>
              <w:t>cumulus convection</w:t>
            </w:r>
          </w:p>
        </w:tc>
        <w:tc>
          <w:tcPr>
            <w:tcW w:w="3037" w:type="pct"/>
            <w:tcBorders>
              <w:top w:val="nil"/>
              <w:left w:val="nil"/>
              <w:bottom w:val="single" w:sz="4" w:space="0" w:color="auto"/>
              <w:right w:val="nil"/>
            </w:tcBorders>
            <w:shd w:val="clear" w:color="auto" w:fill="FFFFFF" w:themeFill="background1"/>
            <w:noWrap/>
            <w:vAlign w:val="bottom"/>
            <w:hideMark/>
          </w:tcPr>
          <w:p w14:paraId="33C72980" w14:textId="77777777" w:rsidR="00F814B9" w:rsidRPr="0006648B" w:rsidRDefault="00F814B9" w:rsidP="00F814B9">
            <w:pPr>
              <w:rPr>
                <w:lang w:eastAsia="en-GB"/>
              </w:rPr>
            </w:pPr>
            <w:r w:rsidRPr="0006648B">
              <w:rPr>
                <w:lang w:eastAsia="en-GB"/>
              </w:rPr>
              <w:t>Grell 3-D</w:t>
            </w:r>
          </w:p>
        </w:tc>
      </w:tr>
      <w:tr w:rsidR="00F814B9" w:rsidRPr="0006648B" w14:paraId="28F2EA65" w14:textId="77777777" w:rsidTr="00B63797">
        <w:trPr>
          <w:trHeight w:val="313"/>
        </w:trPr>
        <w:tc>
          <w:tcPr>
            <w:tcW w:w="1963" w:type="pct"/>
            <w:tcBorders>
              <w:top w:val="single" w:sz="4" w:space="0" w:color="auto"/>
              <w:left w:val="nil"/>
              <w:bottom w:val="single" w:sz="12" w:space="0" w:color="auto"/>
              <w:right w:val="nil"/>
            </w:tcBorders>
            <w:shd w:val="clear" w:color="auto" w:fill="FFFFFF" w:themeFill="background1"/>
            <w:noWrap/>
            <w:vAlign w:val="bottom"/>
            <w:hideMark/>
          </w:tcPr>
          <w:p w14:paraId="7FB06757" w14:textId="77777777" w:rsidR="00F814B9" w:rsidRPr="0006648B" w:rsidRDefault="00F814B9" w:rsidP="00F814B9">
            <w:pPr>
              <w:rPr>
                <w:lang w:eastAsia="en-GB"/>
              </w:rPr>
            </w:pPr>
            <w:r w:rsidRPr="0006648B">
              <w:rPr>
                <w:lang w:eastAsia="en-GB"/>
              </w:rPr>
              <w:t>CMAQ configuration</w:t>
            </w:r>
          </w:p>
        </w:tc>
        <w:tc>
          <w:tcPr>
            <w:tcW w:w="3037" w:type="pct"/>
            <w:tcBorders>
              <w:top w:val="single" w:sz="4" w:space="0" w:color="auto"/>
              <w:left w:val="nil"/>
              <w:bottom w:val="single" w:sz="12" w:space="0" w:color="auto"/>
              <w:right w:val="nil"/>
            </w:tcBorders>
            <w:shd w:val="clear" w:color="auto" w:fill="FFFFFF" w:themeFill="background1"/>
            <w:noWrap/>
            <w:vAlign w:val="bottom"/>
            <w:hideMark/>
          </w:tcPr>
          <w:p w14:paraId="2D797E66" w14:textId="77777777" w:rsidR="00F814B9" w:rsidRPr="0006648B" w:rsidRDefault="00F814B9" w:rsidP="00F814B9">
            <w:pPr>
              <w:rPr>
                <w:lang w:eastAsia="en-GB"/>
              </w:rPr>
            </w:pPr>
            <w:r w:rsidRPr="0006648B">
              <w:rPr>
                <w:lang w:eastAsia="en-GB"/>
              </w:rPr>
              <w:t> </w:t>
            </w:r>
          </w:p>
        </w:tc>
      </w:tr>
      <w:tr w:rsidR="00F814B9" w:rsidRPr="0006648B" w14:paraId="5B93F420" w14:textId="77777777" w:rsidTr="00B63797">
        <w:trPr>
          <w:trHeight w:val="298"/>
        </w:trPr>
        <w:tc>
          <w:tcPr>
            <w:tcW w:w="1963" w:type="pct"/>
            <w:tcBorders>
              <w:top w:val="single" w:sz="12" w:space="0" w:color="auto"/>
              <w:left w:val="nil"/>
              <w:bottom w:val="nil"/>
              <w:right w:val="nil"/>
            </w:tcBorders>
            <w:shd w:val="clear" w:color="auto" w:fill="FFFFFF" w:themeFill="background1"/>
            <w:noWrap/>
            <w:vAlign w:val="bottom"/>
            <w:hideMark/>
          </w:tcPr>
          <w:p w14:paraId="0A16E848" w14:textId="77777777" w:rsidR="00F814B9" w:rsidRPr="0006648B" w:rsidRDefault="00F814B9" w:rsidP="00F814B9">
            <w:pPr>
              <w:rPr>
                <w:lang w:eastAsia="en-GB"/>
              </w:rPr>
            </w:pPr>
            <w:r w:rsidRPr="0006648B">
              <w:rPr>
                <w:lang w:eastAsia="en-GB"/>
              </w:rPr>
              <w:t>Chemistry mechanism</w:t>
            </w:r>
          </w:p>
        </w:tc>
        <w:tc>
          <w:tcPr>
            <w:tcW w:w="3037" w:type="pct"/>
            <w:tcBorders>
              <w:top w:val="single" w:sz="12" w:space="0" w:color="auto"/>
              <w:left w:val="nil"/>
              <w:bottom w:val="nil"/>
              <w:right w:val="nil"/>
            </w:tcBorders>
            <w:shd w:val="clear" w:color="auto" w:fill="FFFFFF" w:themeFill="background1"/>
            <w:noWrap/>
            <w:vAlign w:val="bottom"/>
            <w:hideMark/>
          </w:tcPr>
          <w:p w14:paraId="2BD9BF7D" w14:textId="77777777" w:rsidR="00F814B9" w:rsidRPr="0006648B" w:rsidRDefault="00F814B9" w:rsidP="00F814B9">
            <w:pPr>
              <w:rPr>
                <w:lang w:eastAsia="en-GB"/>
              </w:rPr>
            </w:pPr>
            <w:r w:rsidRPr="0006648B">
              <w:rPr>
                <w:lang w:eastAsia="en-GB"/>
              </w:rPr>
              <w:t>CB6r3</w:t>
            </w:r>
          </w:p>
        </w:tc>
      </w:tr>
      <w:tr w:rsidR="00F814B9" w:rsidRPr="0006648B" w14:paraId="215DD9B3" w14:textId="77777777" w:rsidTr="00B63797">
        <w:trPr>
          <w:trHeight w:val="298"/>
        </w:trPr>
        <w:tc>
          <w:tcPr>
            <w:tcW w:w="1963" w:type="pct"/>
            <w:shd w:val="clear" w:color="auto" w:fill="FFFFFF" w:themeFill="background1"/>
            <w:noWrap/>
            <w:vAlign w:val="bottom"/>
            <w:hideMark/>
          </w:tcPr>
          <w:p w14:paraId="56096809" w14:textId="77777777" w:rsidR="00F814B9" w:rsidRPr="0006648B" w:rsidRDefault="00F814B9" w:rsidP="00F814B9">
            <w:pPr>
              <w:rPr>
                <w:lang w:eastAsia="en-GB"/>
              </w:rPr>
            </w:pPr>
            <w:r w:rsidRPr="0006648B">
              <w:rPr>
                <w:lang w:eastAsia="en-GB"/>
              </w:rPr>
              <w:t>aerosol module</w:t>
            </w:r>
          </w:p>
        </w:tc>
        <w:tc>
          <w:tcPr>
            <w:tcW w:w="3037" w:type="pct"/>
            <w:shd w:val="clear" w:color="auto" w:fill="FFFFFF" w:themeFill="background1"/>
            <w:noWrap/>
            <w:vAlign w:val="bottom"/>
            <w:hideMark/>
          </w:tcPr>
          <w:p w14:paraId="41E8F723" w14:textId="77777777" w:rsidR="00F814B9" w:rsidRPr="0006648B" w:rsidRDefault="00F814B9" w:rsidP="00F814B9">
            <w:pPr>
              <w:rPr>
                <w:lang w:eastAsia="en-GB"/>
              </w:rPr>
            </w:pPr>
            <w:r w:rsidRPr="0006648B">
              <w:rPr>
                <w:lang w:eastAsia="en-GB"/>
              </w:rPr>
              <w:t>AERO7</w:t>
            </w:r>
          </w:p>
        </w:tc>
      </w:tr>
      <w:tr w:rsidR="00F814B9" w:rsidRPr="0006648B" w14:paraId="5EC4FE00" w14:textId="77777777" w:rsidTr="00B63797">
        <w:trPr>
          <w:trHeight w:val="298"/>
        </w:trPr>
        <w:tc>
          <w:tcPr>
            <w:tcW w:w="1963" w:type="pct"/>
            <w:shd w:val="clear" w:color="auto" w:fill="FFFFFF" w:themeFill="background1"/>
            <w:noWrap/>
            <w:vAlign w:val="bottom"/>
            <w:hideMark/>
          </w:tcPr>
          <w:p w14:paraId="287575A8" w14:textId="77777777" w:rsidR="00F814B9" w:rsidRPr="0006648B" w:rsidRDefault="00F814B9" w:rsidP="00F814B9">
            <w:pPr>
              <w:rPr>
                <w:lang w:eastAsia="en-GB"/>
              </w:rPr>
            </w:pPr>
            <w:r w:rsidRPr="0006648B">
              <w:rPr>
                <w:lang w:eastAsia="en-GB"/>
              </w:rPr>
              <w:t>Dust emissions</w:t>
            </w:r>
          </w:p>
        </w:tc>
        <w:tc>
          <w:tcPr>
            <w:tcW w:w="3037" w:type="pct"/>
            <w:shd w:val="clear" w:color="auto" w:fill="FFFFFF" w:themeFill="background1"/>
            <w:noWrap/>
            <w:vAlign w:val="bottom"/>
            <w:hideMark/>
          </w:tcPr>
          <w:p w14:paraId="3D2F6867" w14:textId="77777777" w:rsidR="00F814B9" w:rsidRPr="0006648B" w:rsidRDefault="00F814B9" w:rsidP="00F814B9">
            <w:pPr>
              <w:rPr>
                <w:lang w:eastAsia="en-GB"/>
              </w:rPr>
            </w:pPr>
            <w:r w:rsidRPr="0006648B">
              <w:rPr>
                <w:lang w:eastAsia="en-GB"/>
              </w:rPr>
              <w:t>inline</w:t>
            </w:r>
          </w:p>
        </w:tc>
      </w:tr>
      <w:tr w:rsidR="00F814B9" w:rsidRPr="0006648B" w14:paraId="274B9DC8" w14:textId="77777777" w:rsidTr="00B63797">
        <w:trPr>
          <w:trHeight w:val="298"/>
        </w:trPr>
        <w:tc>
          <w:tcPr>
            <w:tcW w:w="1963" w:type="pct"/>
            <w:tcBorders>
              <w:top w:val="nil"/>
              <w:left w:val="nil"/>
              <w:bottom w:val="single" w:sz="4" w:space="0" w:color="auto"/>
              <w:right w:val="nil"/>
            </w:tcBorders>
            <w:shd w:val="clear" w:color="auto" w:fill="FFFFFF" w:themeFill="background1"/>
            <w:noWrap/>
            <w:vAlign w:val="bottom"/>
            <w:hideMark/>
          </w:tcPr>
          <w:p w14:paraId="465123E3" w14:textId="77777777" w:rsidR="00F814B9" w:rsidRPr="0006648B" w:rsidRDefault="00F814B9" w:rsidP="00F814B9">
            <w:pPr>
              <w:rPr>
                <w:lang w:eastAsia="en-GB"/>
              </w:rPr>
            </w:pPr>
            <w:r w:rsidRPr="0006648B">
              <w:rPr>
                <w:lang w:eastAsia="en-GB"/>
              </w:rPr>
              <w:t>Biogenic emissions</w:t>
            </w:r>
          </w:p>
        </w:tc>
        <w:tc>
          <w:tcPr>
            <w:tcW w:w="3037" w:type="pct"/>
            <w:tcBorders>
              <w:top w:val="nil"/>
              <w:left w:val="nil"/>
              <w:bottom w:val="single" w:sz="4" w:space="0" w:color="auto"/>
              <w:right w:val="nil"/>
            </w:tcBorders>
            <w:shd w:val="clear" w:color="auto" w:fill="FFFFFF" w:themeFill="background1"/>
            <w:noWrap/>
            <w:vAlign w:val="bottom"/>
            <w:hideMark/>
          </w:tcPr>
          <w:p w14:paraId="31DA85CB" w14:textId="77777777" w:rsidR="00F814B9" w:rsidRPr="0006648B" w:rsidRDefault="00F814B9" w:rsidP="00F814B9">
            <w:pPr>
              <w:rPr>
                <w:lang w:eastAsia="en-GB"/>
              </w:rPr>
            </w:pPr>
            <w:r w:rsidRPr="0006648B">
              <w:rPr>
                <w:lang w:eastAsia="en-GB"/>
              </w:rPr>
              <w:t>inline BEIS3</w:t>
            </w:r>
          </w:p>
        </w:tc>
      </w:tr>
      <w:tr w:rsidR="00F814B9" w:rsidRPr="0006648B" w14:paraId="0A8C7000" w14:textId="77777777" w:rsidTr="00B63797">
        <w:trPr>
          <w:trHeight w:val="313"/>
        </w:trPr>
        <w:tc>
          <w:tcPr>
            <w:tcW w:w="1963" w:type="pct"/>
            <w:tcBorders>
              <w:top w:val="single" w:sz="4" w:space="0" w:color="auto"/>
              <w:left w:val="nil"/>
              <w:bottom w:val="single" w:sz="12" w:space="0" w:color="auto"/>
              <w:right w:val="nil"/>
            </w:tcBorders>
            <w:shd w:val="clear" w:color="auto" w:fill="FFFFFF" w:themeFill="background1"/>
            <w:noWrap/>
            <w:vAlign w:val="bottom"/>
            <w:hideMark/>
          </w:tcPr>
          <w:p w14:paraId="1AF0BDC0" w14:textId="77777777" w:rsidR="00F814B9" w:rsidRPr="0006648B" w:rsidRDefault="00F814B9" w:rsidP="00F814B9">
            <w:pPr>
              <w:rPr>
                <w:lang w:eastAsia="en-GB"/>
              </w:rPr>
            </w:pPr>
            <w:r w:rsidRPr="0006648B">
              <w:rPr>
                <w:lang w:eastAsia="en-GB"/>
              </w:rPr>
              <w:t>Initial and boundary conditions</w:t>
            </w:r>
          </w:p>
        </w:tc>
        <w:tc>
          <w:tcPr>
            <w:tcW w:w="3037" w:type="pct"/>
            <w:tcBorders>
              <w:top w:val="single" w:sz="4" w:space="0" w:color="auto"/>
              <w:left w:val="nil"/>
              <w:bottom w:val="single" w:sz="12" w:space="0" w:color="auto"/>
              <w:right w:val="nil"/>
            </w:tcBorders>
            <w:shd w:val="clear" w:color="auto" w:fill="FFFFFF" w:themeFill="background1"/>
            <w:vAlign w:val="bottom"/>
          </w:tcPr>
          <w:p w14:paraId="20AC3C27" w14:textId="77777777" w:rsidR="00F814B9" w:rsidRPr="0006648B" w:rsidRDefault="00F814B9" w:rsidP="00F814B9">
            <w:pPr>
              <w:rPr>
                <w:lang w:eastAsia="en-GB"/>
              </w:rPr>
            </w:pPr>
          </w:p>
        </w:tc>
      </w:tr>
      <w:tr w:rsidR="00F814B9" w:rsidRPr="0006648B" w14:paraId="5844ABB9" w14:textId="77777777" w:rsidTr="00B63797">
        <w:trPr>
          <w:trHeight w:val="298"/>
        </w:trPr>
        <w:tc>
          <w:tcPr>
            <w:tcW w:w="1963" w:type="pct"/>
            <w:tcBorders>
              <w:top w:val="single" w:sz="12" w:space="0" w:color="auto"/>
              <w:left w:val="nil"/>
              <w:bottom w:val="nil"/>
              <w:right w:val="nil"/>
            </w:tcBorders>
            <w:shd w:val="clear" w:color="auto" w:fill="FFFFFF" w:themeFill="background1"/>
            <w:noWrap/>
            <w:vAlign w:val="bottom"/>
            <w:hideMark/>
          </w:tcPr>
          <w:p w14:paraId="48B15C95" w14:textId="77777777" w:rsidR="00F814B9" w:rsidRPr="0006648B" w:rsidRDefault="00F814B9" w:rsidP="00F814B9">
            <w:pPr>
              <w:rPr>
                <w:lang w:eastAsia="en-GB"/>
              </w:rPr>
            </w:pPr>
            <w:r w:rsidRPr="0006648B">
              <w:rPr>
                <w:lang w:eastAsia="en-GB"/>
              </w:rPr>
              <w:t xml:space="preserve">Metrology </w:t>
            </w:r>
          </w:p>
        </w:tc>
        <w:tc>
          <w:tcPr>
            <w:tcW w:w="3037" w:type="pct"/>
            <w:tcBorders>
              <w:top w:val="single" w:sz="12" w:space="0" w:color="auto"/>
              <w:left w:val="nil"/>
              <w:bottom w:val="nil"/>
              <w:right w:val="nil"/>
            </w:tcBorders>
            <w:shd w:val="clear" w:color="auto" w:fill="FFFFFF" w:themeFill="background1"/>
            <w:noWrap/>
            <w:vAlign w:val="bottom"/>
            <w:hideMark/>
          </w:tcPr>
          <w:p w14:paraId="57399CE4" w14:textId="77777777" w:rsidR="00F814B9" w:rsidRPr="0006648B" w:rsidRDefault="00F814B9" w:rsidP="00F814B9">
            <w:pPr>
              <w:rPr>
                <w:lang w:eastAsia="en-GB"/>
              </w:rPr>
            </w:pPr>
            <w:r w:rsidRPr="0006648B">
              <w:rPr>
                <w:lang w:eastAsia="en-GB"/>
              </w:rPr>
              <w:t>NCEP FNL, 0.25° × 0.25°, 26 levels, 6 hour</w:t>
            </w:r>
          </w:p>
        </w:tc>
      </w:tr>
      <w:tr w:rsidR="00F814B9" w:rsidRPr="0006648B" w14:paraId="00CE9990" w14:textId="77777777" w:rsidTr="00B63797">
        <w:trPr>
          <w:trHeight w:val="298"/>
        </w:trPr>
        <w:tc>
          <w:tcPr>
            <w:tcW w:w="1963" w:type="pct"/>
            <w:tcBorders>
              <w:top w:val="nil"/>
              <w:left w:val="nil"/>
              <w:bottom w:val="single" w:sz="12" w:space="0" w:color="auto"/>
              <w:right w:val="nil"/>
            </w:tcBorders>
            <w:shd w:val="clear" w:color="auto" w:fill="FFFFFF" w:themeFill="background1"/>
            <w:noWrap/>
            <w:vAlign w:val="bottom"/>
            <w:hideMark/>
          </w:tcPr>
          <w:p w14:paraId="5D7CAA54" w14:textId="77777777" w:rsidR="00F814B9" w:rsidRPr="0006648B" w:rsidRDefault="00F814B9" w:rsidP="00F814B9">
            <w:pPr>
              <w:rPr>
                <w:lang w:eastAsia="en-GB"/>
              </w:rPr>
            </w:pPr>
            <w:r w:rsidRPr="0006648B">
              <w:rPr>
                <w:lang w:eastAsia="en-GB"/>
              </w:rPr>
              <w:t xml:space="preserve">Chemistry </w:t>
            </w:r>
          </w:p>
        </w:tc>
        <w:tc>
          <w:tcPr>
            <w:tcW w:w="3037" w:type="pct"/>
            <w:tcBorders>
              <w:top w:val="nil"/>
              <w:left w:val="nil"/>
              <w:bottom w:val="single" w:sz="12" w:space="0" w:color="auto"/>
              <w:right w:val="nil"/>
            </w:tcBorders>
            <w:shd w:val="clear" w:color="auto" w:fill="FFFFFF" w:themeFill="background1"/>
            <w:noWrap/>
            <w:vAlign w:val="bottom"/>
            <w:hideMark/>
          </w:tcPr>
          <w:p w14:paraId="129F355B" w14:textId="77777777" w:rsidR="00F814B9" w:rsidRPr="0006648B" w:rsidRDefault="00F814B9" w:rsidP="00F814B9">
            <w:pPr>
              <w:rPr>
                <w:lang w:eastAsia="en-GB"/>
              </w:rPr>
            </w:pPr>
            <w:r w:rsidRPr="0006648B">
              <w:rPr>
                <w:lang w:eastAsia="en-GB"/>
              </w:rPr>
              <w:t>WACCM, 0.9° × 1.25°, 88 levels, 3 hour</w:t>
            </w:r>
          </w:p>
        </w:tc>
      </w:tr>
    </w:tbl>
    <w:p w14:paraId="6683BB9A" w14:textId="77777777" w:rsidR="00D939AC" w:rsidRDefault="00D939AC" w:rsidP="00F814B9">
      <w:bookmarkStart w:id="32" w:name="_Ref90033308"/>
    </w:p>
    <w:p w14:paraId="08C22D80" w14:textId="77777777" w:rsidR="00D939AC" w:rsidRDefault="00D939AC" w:rsidP="00F814B9"/>
    <w:p w14:paraId="10E5D0F4" w14:textId="35DD603F" w:rsidR="00F814B9" w:rsidRPr="0006648B" w:rsidRDefault="00F814B9" w:rsidP="00D939AC">
      <w:pPr>
        <w:pStyle w:val="Heading2"/>
      </w:pPr>
      <w:r w:rsidRPr="0006648B">
        <w:t>Appendix C</w:t>
      </w:r>
      <w:bookmarkEnd w:id="32"/>
    </w:p>
    <w:p w14:paraId="5B8DD77D" w14:textId="1113D1B4" w:rsidR="00F814B9" w:rsidRDefault="00F814B9" w:rsidP="00F814B9">
      <w:r w:rsidRPr="0006648B">
        <w:t>The updated TPM emissions coefficients [</w:t>
      </w:r>
      <m:oMath>
        <m:sSubSup>
          <m:sSubSupPr>
            <m:ctrlPr>
              <w:rPr>
                <w:rFonts w:ascii="Cambria Math" w:hAnsi="Cambria Math"/>
                <w:i/>
              </w:rPr>
            </m:ctrlPr>
          </m:sSubSupPr>
          <m:e>
            <m:r>
              <w:rPr>
                <w:rFonts w:ascii="Cambria Math" w:hAnsi="Cambria Math"/>
              </w:rPr>
              <m:t>C</m:t>
            </m:r>
          </m:e>
          <m:sub>
            <m:r>
              <w:rPr>
                <w:rFonts w:ascii="Cambria Math" w:hAnsi="Cambria Math"/>
              </w:rPr>
              <m:t>e</m:t>
            </m:r>
          </m:sub>
          <m:sup>
            <m:r>
              <w:rPr>
                <w:rFonts w:ascii="Cambria Math" w:hAnsi="Cambria Math"/>
              </w:rPr>
              <m:t>TPM</m:t>
            </m:r>
          </m:sup>
        </m:sSubSup>
      </m:oMath>
      <w:r w:rsidRPr="0006648B">
        <w:rPr>
          <w:rFonts w:eastAsiaTheme="minorEastAsia"/>
        </w:rPr>
        <w:t>]</w:t>
      </w:r>
      <w:r w:rsidRPr="0006648B">
        <w:t xml:space="preserve"> calculated in Appendix A (with the exception of the closed canopy forest value) were used to derive an emission inventory for aerosols that was then used as an input to a WRF-CMAQ simulation. These same simulations used gaseous emissions generated from the </w:t>
      </w:r>
      <w:r>
        <w:t>FREMs_bCO</w:t>
      </w:r>
      <w:r w:rsidRPr="0006648B">
        <w:t xml:space="preserve"> emissions coefficients described in the main article as input. To evaluate the TPM emissions values, the AOD fields produced by these CMAQ simulations were compared with independent ground based and satellite-based AOD metrics. The WRF-CMAQ model set-up and configuration are described in Appendix B and in the main article, while the results of the FREM-TPM emissions estimates evaluation are presented in here.</w:t>
      </w:r>
    </w:p>
    <w:p w14:paraId="406094FF" w14:textId="77777777" w:rsidR="00D939AC" w:rsidRPr="0006648B" w:rsidRDefault="00D939AC" w:rsidP="00F814B9"/>
    <w:p w14:paraId="6B90BA40" w14:textId="0C3E2F69" w:rsidR="00F814B9" w:rsidRDefault="00F814B9" w:rsidP="00F814B9">
      <w:r w:rsidRPr="0006648B">
        <w:lastRenderedPageBreak/>
        <w:t xml:space="preserve">AERONET is a global network of ground-based sun photometers that provides retrievals of aerosol optical properties, including Angström exponent, aerosol refractive index, and aerosol optical depth (AOD) at different wavelengths </w:t>
      </w:r>
      <w:r w:rsidRPr="0006648B">
        <w:fldChar w:fldCharType="begin" w:fldLock="1"/>
      </w:r>
      <w:r w:rsidRPr="0006648B">
        <w:instrText>ADDIN CSL_CITATION {"citationItems":[{"id":"ITEM-1","itemData":{"author":[{"dropping-particle":"","family":"Holben","given":"B.","non-dropping-particle":"","parse-names":false,"suffix":""},{"dropping-particle":"","family":"Tanre","given":"D.","non-dropping-particle":"","parse-names":false,"suffix":""},{"dropping-particle":"","family":"Smirnov","given":"Alexander","non-dropping-particle":"","parse-names":false,"suffix":""},{"dropping-particle":"","family":"Eck","given":"T. F.","non-dropping-particle":"","parse-names":false,"suffix":""},{"dropping-particle":"","family":"Slutsker","given":"I.","non-dropping-particle":"","parse-names":false,"suffix":""},{"dropping-particle":"","family":"Abuhassan","given":"N.","non-dropping-particle":"","parse-names":false,"suffix":""},{"dropping-particle":"","family":"Newcomb","given":"W.W.","non-dropping-particle":"","parse-names":false,"suffix":""},{"dropping-particle":"","family":"Schafer","given":"Joel S.","non-dropping-particle":"","parse-names":false,"suffix":""},{"dropping-particle":"","family":"Chatenet","given":"B.","non-dropping-particle":"","parse-names":false,"suffix":""},{"dropping-particle":"","family":"Lavenu","given":"F.","non-dropping-particle":"","parse-names":false,"suffix":""},{"dropping-particle":"","family":"Kaufman","given":"Y.","non-dropping-particle":"","parse-names":false,"suffix":""},{"dropping-particle":"","family":"Castle","given":"J.V.","non-dropping-particle":"","parse-names":false,"suffix":""},{"dropping-particle":"","family":"Setzer","given":"A.","non-dropping-particle":"","parse-names":false,"suffix":""},{"dropping-particle":"","family":"Markham","given":"B.","non-dropping-particle":"","parse-names":false,"suffix":""},{"dropping-particle":"","family":"Clark","given":"D.","non-dropping-particle":"","parse-names":false,"suffix":""},{"dropping-particle":"","family":"Frouin","given":"R.","non-dropping-particle":"","parse-names":false,"suffix":""},{"dropping-particle":"","family":"Halthore","given":"R.","non-dropping-particle":"","parse-names":false,"suffix":""},{"dropping-particle":"","family":"Karneli","given":"A.","non-dropping-particle":"","parse-names":false,"suffix":""},{"dropping-particle":"","family":"O'Neill","given":"N. T.","non-dropping-particle":"","parse-names":false,"suffix":""}],"container-title":"J. Geophys. Res.","id":"ITEM-1","issue":"Dll","issued":{"date-parts":[["2001"]]},"page":"pp. 12067–12097","title":"An Emerging Ground- based Aerosol Climatology: Aerosol Optical Depth from AERONET","type":"article-journal","volume":"106"},"uris":["http://www.mendeley.com/documents/?uuid=3c0b7d8a-2844-4ad3-9d44-c18483165ee1"]}],"mendeley":{"formattedCitation":"(Holben et al., 2001)","plainTextFormattedCitation":"(Holben et al., 2001)","previouslyFormattedCitation":"(Holben et al., 2001)"},"properties":{"noteIndex":0},"schema":"https://github.com/citation-style-language/schema/raw/master/csl-citation.json"}</w:instrText>
      </w:r>
      <w:r w:rsidRPr="0006648B">
        <w:fldChar w:fldCharType="separate"/>
      </w:r>
      <w:r w:rsidRPr="0006648B">
        <w:rPr>
          <w:noProof/>
        </w:rPr>
        <w:t>(Holben et al., 2001)</w:t>
      </w:r>
      <w:r w:rsidRPr="0006648B">
        <w:fldChar w:fldCharType="end"/>
      </w:r>
      <w:r w:rsidRPr="0006648B">
        <w:t>. Data from AERONET sites within the CMAQ model domain were used in comparisons with CMAQ-generated AOD fields (at 381nm). The AERONET sites used were: Maun Tower (19.9°S, 23.55°E), Lubango (15.0°S, 13.4°E), Misamfu (10.2°S, 31.2°E), Gobabeb (23.6°S, 15.0°E), Welgegund (26.6°S, 26.9°E) and Skukuza (35.0°S, 31.6°E). AERONET AOD data is available for the full simulation period from each of these sites, with the exception of Misamfu and Welgegund that have data available from 15</w:t>
      </w:r>
      <w:r w:rsidRPr="0006648B">
        <w:rPr>
          <w:vertAlign w:val="superscript"/>
        </w:rPr>
        <w:t>th</w:t>
      </w:r>
      <w:r w:rsidRPr="0006648B">
        <w:t xml:space="preserve"> June until 29</w:t>
      </w:r>
      <w:r w:rsidRPr="0006648B">
        <w:rPr>
          <w:vertAlign w:val="superscript"/>
        </w:rPr>
        <w:t>th</w:t>
      </w:r>
      <w:r w:rsidRPr="0006648B">
        <w:t xml:space="preserve"> July and 13</w:t>
      </w:r>
      <w:r w:rsidRPr="0006648B">
        <w:rPr>
          <w:vertAlign w:val="superscript"/>
        </w:rPr>
        <w:t>th</w:t>
      </w:r>
      <w:r w:rsidRPr="0006648B">
        <w:t xml:space="preserve"> August respectively. AERONET AOD observations at 380 nm are used in comparisons to WRF-CMAQ modelled AOD at 381 nm.</w:t>
      </w:r>
    </w:p>
    <w:p w14:paraId="48AD90A2" w14:textId="77777777" w:rsidR="00D939AC" w:rsidRPr="0006648B" w:rsidRDefault="00D939AC" w:rsidP="00F814B9"/>
    <w:p w14:paraId="2A4617B2" w14:textId="5EC962A4" w:rsidR="00F814B9" w:rsidRPr="0006648B" w:rsidRDefault="00F814B9" w:rsidP="00F814B9">
      <w:r w:rsidRPr="0006648B">
        <w:t xml:space="preserve">Figure </w:t>
      </w:r>
      <w:r w:rsidR="00C464B8">
        <w:t>C1</w:t>
      </w:r>
      <w:r w:rsidRPr="0006648B">
        <w:t xml:space="preserve"> shows hourly mean AOD, averaged across all six AERONET sites, as determined by CMAQ and by the AERONET measurements. CMAQ AOD captures the temporal pattern of AOD rather well across these six sites, but in general tends to show higher values than the ground-based measures. Hourly modelled and observed AOD were compared in terms of their Pearson’s correlation (r) and NMBF in each month as well as over the full simulation period, and these results are summarised in Table C1 along with monthly mean AOD for CMAQ and AERONET at each site. NMBF over the full simulation period at the six AEONET sites ranges between a 4% underestimation and 41% overestimation by CMAQ relative to AERONET, and the Pearson’s correlation coefficient</w:t>
      </w:r>
      <w:r w:rsidRPr="0006648B">
        <w:rPr>
          <w:vertAlign w:val="superscript"/>
        </w:rPr>
        <w:t xml:space="preserve"> </w:t>
      </w:r>
      <w:r w:rsidRPr="0006648B">
        <w:t xml:space="preserve">ranges between 0.36 and 0.72. </w:t>
      </w:r>
    </w:p>
    <w:p w14:paraId="5E07D79C" w14:textId="77777777" w:rsidR="00F814B9" w:rsidRPr="0006648B" w:rsidRDefault="00F814B9" w:rsidP="00F814B9"/>
    <w:p w14:paraId="6DE7749B" w14:textId="77777777" w:rsidR="00F814B9" w:rsidRPr="0006648B" w:rsidRDefault="00F814B9" w:rsidP="004821CD">
      <w:pPr>
        <w:jc w:val="center"/>
      </w:pPr>
      <w:r w:rsidRPr="0006648B">
        <w:rPr>
          <w:noProof/>
        </w:rPr>
        <w:drawing>
          <wp:inline distT="0" distB="0" distL="0" distR="0" wp14:anchorId="72031DB5" wp14:editId="7C9790AD">
            <wp:extent cx="5731510" cy="3216910"/>
            <wp:effectExtent l="0" t="0" r="2540" b="254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0A7B106F" w14:textId="7F978B11" w:rsidR="00F814B9" w:rsidRPr="0006648B" w:rsidRDefault="00F814B9" w:rsidP="00D939AC">
      <w:pPr>
        <w:pStyle w:val="Caption"/>
        <w:rPr>
          <w:lang w:eastAsia="en-US"/>
        </w:rPr>
      </w:pPr>
      <w:bookmarkStart w:id="33" w:name="_Ref84604155"/>
      <w:r w:rsidRPr="0006648B">
        <w:t xml:space="preserve">Figure </w:t>
      </w:r>
      <w:bookmarkEnd w:id="33"/>
      <w:r w:rsidRPr="0006648B">
        <w:t xml:space="preserve">C1 Hourly AOD averaged over all six AERONET sites, both from the CMAQ simulations and AERONET observations. </w:t>
      </w:r>
      <w:r>
        <w:t>A</w:t>
      </w:r>
      <w:r w:rsidRPr="0006648B">
        <w:t xml:space="preserve"> vertical dotted line on 29</w:t>
      </w:r>
      <w:r w:rsidRPr="0006648B">
        <w:rPr>
          <w:vertAlign w:val="superscript"/>
        </w:rPr>
        <w:t>th</w:t>
      </w:r>
      <w:r w:rsidRPr="0006648B">
        <w:t xml:space="preserve"> July indicates the start of the seconds simulation.</w:t>
      </w:r>
    </w:p>
    <w:p w14:paraId="2E32232E" w14:textId="77777777" w:rsidR="00F814B9" w:rsidRPr="0006648B" w:rsidRDefault="00F814B9" w:rsidP="00D939AC">
      <w:pPr>
        <w:pStyle w:val="Caption"/>
      </w:pPr>
      <w:bookmarkStart w:id="34" w:name="_Ref84604218"/>
      <w:r w:rsidRPr="0006648B">
        <w:lastRenderedPageBreak/>
        <w:t xml:space="preserve">Table </w:t>
      </w:r>
      <w:bookmarkEnd w:id="34"/>
      <w:r w:rsidRPr="0006648B">
        <w:t>C1 Monthly mean of hourly CMAQ and AERONET AOD, the NMBF of hourly CMAQ AOD with respect to observations and the temporal Pearson's correlation coefficient of hourly AOD over each month and the whole modelled period (15th June to 29th August 2019).</w:t>
      </w:r>
    </w:p>
    <w:p w14:paraId="547C5FAC" w14:textId="77777777" w:rsidR="00F814B9" w:rsidRPr="0006648B" w:rsidRDefault="00F814B9" w:rsidP="00D939AC">
      <w:pPr>
        <w:pStyle w:val="Caption"/>
      </w:pPr>
    </w:p>
    <w:tbl>
      <w:tblPr>
        <w:tblW w:w="5000" w:type="pct"/>
        <w:tblLook w:val="04A0" w:firstRow="1" w:lastRow="0" w:firstColumn="1" w:lastColumn="0" w:noHBand="0" w:noVBand="1"/>
      </w:tblPr>
      <w:tblGrid>
        <w:gridCol w:w="2087"/>
        <w:gridCol w:w="1325"/>
        <w:gridCol w:w="1303"/>
        <w:gridCol w:w="1822"/>
        <w:gridCol w:w="1218"/>
        <w:gridCol w:w="2280"/>
      </w:tblGrid>
      <w:tr w:rsidR="00F814B9" w:rsidRPr="0006648B" w14:paraId="5C518151" w14:textId="77777777" w:rsidTr="00B63797">
        <w:trPr>
          <w:trHeight w:val="345"/>
        </w:trPr>
        <w:tc>
          <w:tcPr>
            <w:tcW w:w="1040" w:type="pct"/>
            <w:vMerge w:val="restart"/>
            <w:tcBorders>
              <w:top w:val="single" w:sz="12" w:space="0" w:color="auto"/>
              <w:left w:val="nil"/>
              <w:bottom w:val="single" w:sz="12" w:space="0" w:color="000000"/>
              <w:right w:val="nil"/>
            </w:tcBorders>
            <w:shd w:val="clear" w:color="auto" w:fill="auto"/>
            <w:vAlign w:val="center"/>
            <w:hideMark/>
          </w:tcPr>
          <w:p w14:paraId="426F19A8" w14:textId="77777777" w:rsidR="00F814B9" w:rsidRPr="0006648B" w:rsidRDefault="00F814B9" w:rsidP="00F814B9">
            <w:pPr>
              <w:rPr>
                <w:lang w:eastAsia="en-GB"/>
              </w:rPr>
            </w:pPr>
          </w:p>
        </w:tc>
        <w:tc>
          <w:tcPr>
            <w:tcW w:w="660" w:type="pct"/>
            <w:vMerge w:val="restart"/>
            <w:tcBorders>
              <w:top w:val="single" w:sz="12" w:space="0" w:color="auto"/>
              <w:left w:val="nil"/>
              <w:bottom w:val="single" w:sz="12" w:space="0" w:color="000000"/>
              <w:right w:val="nil"/>
            </w:tcBorders>
            <w:shd w:val="clear" w:color="auto" w:fill="auto"/>
            <w:noWrap/>
            <w:vAlign w:val="center"/>
            <w:hideMark/>
          </w:tcPr>
          <w:p w14:paraId="3B382982" w14:textId="77777777" w:rsidR="00F814B9" w:rsidRPr="0006648B" w:rsidRDefault="00F814B9" w:rsidP="00F814B9">
            <w:pPr>
              <w:rPr>
                <w:lang w:eastAsia="en-GB"/>
              </w:rPr>
            </w:pPr>
            <w:r w:rsidRPr="0006648B">
              <w:rPr>
                <w:lang w:eastAsia="en-GB"/>
              </w:rPr>
              <w:t>Month</w:t>
            </w:r>
          </w:p>
        </w:tc>
        <w:tc>
          <w:tcPr>
            <w:tcW w:w="649" w:type="pct"/>
            <w:tcBorders>
              <w:top w:val="single" w:sz="12" w:space="0" w:color="auto"/>
              <w:left w:val="nil"/>
              <w:bottom w:val="nil"/>
              <w:right w:val="nil"/>
            </w:tcBorders>
            <w:shd w:val="clear" w:color="auto" w:fill="auto"/>
            <w:noWrap/>
            <w:vAlign w:val="center"/>
            <w:hideMark/>
          </w:tcPr>
          <w:p w14:paraId="749D3425" w14:textId="77777777" w:rsidR="00F814B9" w:rsidRPr="0006648B" w:rsidRDefault="00F814B9" w:rsidP="00F814B9">
            <w:pPr>
              <w:rPr>
                <w:lang w:eastAsia="en-GB"/>
              </w:rPr>
            </w:pPr>
            <w:r w:rsidRPr="0006648B">
              <w:rPr>
                <w:lang w:eastAsia="en-GB"/>
              </w:rPr>
              <w:t>CMAQ</w:t>
            </w:r>
          </w:p>
        </w:tc>
        <w:tc>
          <w:tcPr>
            <w:tcW w:w="908" w:type="pct"/>
            <w:tcBorders>
              <w:top w:val="single" w:sz="12" w:space="0" w:color="auto"/>
              <w:left w:val="nil"/>
              <w:bottom w:val="nil"/>
              <w:right w:val="nil"/>
            </w:tcBorders>
            <w:shd w:val="clear" w:color="auto" w:fill="auto"/>
            <w:noWrap/>
            <w:vAlign w:val="center"/>
            <w:hideMark/>
          </w:tcPr>
          <w:p w14:paraId="4DE65A10" w14:textId="77777777" w:rsidR="00F814B9" w:rsidRPr="0006648B" w:rsidRDefault="00F814B9" w:rsidP="00F814B9">
            <w:pPr>
              <w:rPr>
                <w:lang w:eastAsia="en-GB"/>
              </w:rPr>
            </w:pPr>
            <w:r w:rsidRPr="0006648B">
              <w:rPr>
                <w:lang w:eastAsia="en-GB"/>
              </w:rPr>
              <w:t>AERONET</w:t>
            </w:r>
          </w:p>
        </w:tc>
        <w:tc>
          <w:tcPr>
            <w:tcW w:w="607" w:type="pct"/>
            <w:vMerge w:val="restart"/>
            <w:tcBorders>
              <w:top w:val="single" w:sz="12" w:space="0" w:color="auto"/>
              <w:left w:val="nil"/>
              <w:bottom w:val="single" w:sz="12" w:space="0" w:color="000000"/>
              <w:right w:val="nil"/>
            </w:tcBorders>
            <w:shd w:val="clear" w:color="auto" w:fill="auto"/>
            <w:noWrap/>
            <w:vAlign w:val="center"/>
            <w:hideMark/>
          </w:tcPr>
          <w:p w14:paraId="191A03F0" w14:textId="77777777" w:rsidR="00F814B9" w:rsidRPr="0006648B" w:rsidRDefault="00F814B9" w:rsidP="00F814B9">
            <w:pPr>
              <w:rPr>
                <w:lang w:eastAsia="en-GB"/>
              </w:rPr>
            </w:pPr>
            <w:r w:rsidRPr="0006648B">
              <w:rPr>
                <w:lang w:eastAsia="en-GB"/>
              </w:rPr>
              <w:t>NMBF</w:t>
            </w:r>
          </w:p>
        </w:tc>
        <w:tc>
          <w:tcPr>
            <w:tcW w:w="1136" w:type="pct"/>
            <w:tcBorders>
              <w:top w:val="single" w:sz="12" w:space="0" w:color="auto"/>
              <w:left w:val="nil"/>
              <w:bottom w:val="nil"/>
              <w:right w:val="nil"/>
            </w:tcBorders>
            <w:shd w:val="clear" w:color="auto" w:fill="auto"/>
            <w:noWrap/>
            <w:vAlign w:val="center"/>
            <w:hideMark/>
          </w:tcPr>
          <w:p w14:paraId="1615C5CA" w14:textId="77777777" w:rsidR="00F814B9" w:rsidRPr="0006648B" w:rsidRDefault="00F814B9" w:rsidP="00F814B9">
            <w:pPr>
              <w:rPr>
                <w:lang w:eastAsia="en-GB"/>
              </w:rPr>
            </w:pPr>
            <w:r w:rsidRPr="0006648B">
              <w:rPr>
                <w:lang w:eastAsia="en-GB"/>
              </w:rPr>
              <w:t>Pearson's</w:t>
            </w:r>
          </w:p>
        </w:tc>
      </w:tr>
      <w:tr w:rsidR="00F814B9" w:rsidRPr="0006648B" w14:paraId="53305F38" w14:textId="77777777" w:rsidTr="00B63797">
        <w:trPr>
          <w:trHeight w:val="375"/>
        </w:trPr>
        <w:tc>
          <w:tcPr>
            <w:tcW w:w="1040" w:type="pct"/>
            <w:vMerge/>
            <w:tcBorders>
              <w:top w:val="single" w:sz="12" w:space="0" w:color="auto"/>
              <w:left w:val="nil"/>
              <w:bottom w:val="single" w:sz="12" w:space="0" w:color="000000"/>
              <w:right w:val="nil"/>
            </w:tcBorders>
            <w:vAlign w:val="center"/>
            <w:hideMark/>
          </w:tcPr>
          <w:p w14:paraId="3DDADD56" w14:textId="77777777" w:rsidR="00F814B9" w:rsidRPr="0006648B" w:rsidRDefault="00F814B9" w:rsidP="00F814B9">
            <w:pPr>
              <w:rPr>
                <w:lang w:eastAsia="en-GB"/>
              </w:rPr>
            </w:pPr>
          </w:p>
        </w:tc>
        <w:tc>
          <w:tcPr>
            <w:tcW w:w="660" w:type="pct"/>
            <w:vMerge/>
            <w:tcBorders>
              <w:top w:val="single" w:sz="12" w:space="0" w:color="auto"/>
              <w:left w:val="nil"/>
              <w:bottom w:val="single" w:sz="12" w:space="0" w:color="000000"/>
              <w:right w:val="nil"/>
            </w:tcBorders>
            <w:vAlign w:val="center"/>
            <w:hideMark/>
          </w:tcPr>
          <w:p w14:paraId="106A0F13" w14:textId="77777777" w:rsidR="00F814B9" w:rsidRPr="0006648B" w:rsidRDefault="00F814B9" w:rsidP="00F814B9">
            <w:pPr>
              <w:rPr>
                <w:lang w:eastAsia="en-GB"/>
              </w:rPr>
            </w:pPr>
          </w:p>
        </w:tc>
        <w:tc>
          <w:tcPr>
            <w:tcW w:w="649" w:type="pct"/>
            <w:tcBorders>
              <w:top w:val="nil"/>
              <w:left w:val="nil"/>
              <w:bottom w:val="single" w:sz="12" w:space="0" w:color="auto"/>
              <w:right w:val="nil"/>
            </w:tcBorders>
            <w:shd w:val="clear" w:color="auto" w:fill="auto"/>
            <w:noWrap/>
            <w:vAlign w:val="center"/>
            <w:hideMark/>
          </w:tcPr>
          <w:p w14:paraId="4FD115C8" w14:textId="77777777" w:rsidR="00F814B9" w:rsidRPr="0006648B" w:rsidRDefault="00F814B9" w:rsidP="00F814B9">
            <w:pPr>
              <w:rPr>
                <w:lang w:eastAsia="en-GB"/>
              </w:rPr>
            </w:pPr>
            <w:r w:rsidRPr="0006648B">
              <w:rPr>
                <w:lang w:eastAsia="en-GB"/>
              </w:rPr>
              <w:t>Mean</w:t>
            </w:r>
          </w:p>
        </w:tc>
        <w:tc>
          <w:tcPr>
            <w:tcW w:w="908" w:type="pct"/>
            <w:tcBorders>
              <w:top w:val="nil"/>
              <w:left w:val="nil"/>
              <w:bottom w:val="single" w:sz="12" w:space="0" w:color="auto"/>
              <w:right w:val="nil"/>
            </w:tcBorders>
            <w:shd w:val="clear" w:color="auto" w:fill="auto"/>
            <w:noWrap/>
            <w:vAlign w:val="center"/>
            <w:hideMark/>
          </w:tcPr>
          <w:p w14:paraId="233D773E" w14:textId="77777777" w:rsidR="00F814B9" w:rsidRPr="0006648B" w:rsidRDefault="00F814B9" w:rsidP="00F814B9">
            <w:pPr>
              <w:rPr>
                <w:lang w:eastAsia="en-GB"/>
              </w:rPr>
            </w:pPr>
            <w:r w:rsidRPr="0006648B">
              <w:rPr>
                <w:lang w:eastAsia="en-GB"/>
              </w:rPr>
              <w:t>Mean</w:t>
            </w:r>
          </w:p>
        </w:tc>
        <w:tc>
          <w:tcPr>
            <w:tcW w:w="607" w:type="pct"/>
            <w:vMerge/>
            <w:tcBorders>
              <w:top w:val="single" w:sz="12" w:space="0" w:color="auto"/>
              <w:left w:val="nil"/>
              <w:bottom w:val="single" w:sz="12" w:space="0" w:color="000000"/>
              <w:right w:val="nil"/>
            </w:tcBorders>
            <w:vAlign w:val="center"/>
            <w:hideMark/>
          </w:tcPr>
          <w:p w14:paraId="08145A59" w14:textId="77777777" w:rsidR="00F814B9" w:rsidRPr="0006648B" w:rsidRDefault="00F814B9" w:rsidP="00F814B9">
            <w:pPr>
              <w:rPr>
                <w:lang w:eastAsia="en-GB"/>
              </w:rPr>
            </w:pPr>
          </w:p>
        </w:tc>
        <w:tc>
          <w:tcPr>
            <w:tcW w:w="1136" w:type="pct"/>
            <w:tcBorders>
              <w:top w:val="nil"/>
              <w:left w:val="nil"/>
              <w:bottom w:val="single" w:sz="12" w:space="0" w:color="auto"/>
              <w:right w:val="nil"/>
            </w:tcBorders>
            <w:shd w:val="clear" w:color="auto" w:fill="auto"/>
            <w:noWrap/>
            <w:vAlign w:val="center"/>
            <w:hideMark/>
          </w:tcPr>
          <w:p w14:paraId="0FDAAD20" w14:textId="77777777" w:rsidR="00F814B9" w:rsidRPr="0006648B" w:rsidRDefault="00F814B9" w:rsidP="00F814B9">
            <w:pPr>
              <w:rPr>
                <w:lang w:eastAsia="en-GB"/>
              </w:rPr>
            </w:pPr>
            <w:r w:rsidRPr="0006648B">
              <w:rPr>
                <w:lang w:eastAsia="en-GB"/>
              </w:rPr>
              <w:t>Correlation (r)</w:t>
            </w:r>
          </w:p>
        </w:tc>
      </w:tr>
      <w:tr w:rsidR="00F814B9" w:rsidRPr="0006648B" w14:paraId="39786537" w14:textId="77777777" w:rsidTr="00B63797">
        <w:trPr>
          <w:trHeight w:val="345"/>
        </w:trPr>
        <w:tc>
          <w:tcPr>
            <w:tcW w:w="1040" w:type="pct"/>
            <w:vMerge w:val="restart"/>
            <w:tcBorders>
              <w:top w:val="nil"/>
              <w:left w:val="nil"/>
              <w:right w:val="nil"/>
            </w:tcBorders>
            <w:shd w:val="clear" w:color="auto" w:fill="auto"/>
            <w:vAlign w:val="center"/>
            <w:hideMark/>
          </w:tcPr>
          <w:p w14:paraId="01C1C2D6" w14:textId="77777777" w:rsidR="00F814B9" w:rsidRPr="0006648B" w:rsidRDefault="00F814B9" w:rsidP="00F814B9">
            <w:pPr>
              <w:rPr>
                <w:lang w:eastAsia="en-GB"/>
              </w:rPr>
            </w:pPr>
            <w:r w:rsidRPr="0006648B">
              <w:rPr>
                <w:lang w:eastAsia="en-GB"/>
              </w:rPr>
              <w:t>Lubango</w:t>
            </w:r>
          </w:p>
        </w:tc>
        <w:tc>
          <w:tcPr>
            <w:tcW w:w="660" w:type="pct"/>
            <w:tcBorders>
              <w:top w:val="nil"/>
              <w:left w:val="nil"/>
              <w:bottom w:val="nil"/>
              <w:right w:val="nil"/>
            </w:tcBorders>
            <w:shd w:val="clear" w:color="auto" w:fill="auto"/>
            <w:noWrap/>
            <w:vAlign w:val="center"/>
            <w:hideMark/>
          </w:tcPr>
          <w:p w14:paraId="015C36E8" w14:textId="77777777" w:rsidR="00F814B9" w:rsidRPr="0006648B" w:rsidRDefault="00F814B9" w:rsidP="00F814B9">
            <w:pPr>
              <w:rPr>
                <w:lang w:eastAsia="en-GB"/>
              </w:rPr>
            </w:pPr>
            <w:r w:rsidRPr="0006648B">
              <w:rPr>
                <w:lang w:eastAsia="en-GB"/>
              </w:rPr>
              <w:t>June</w:t>
            </w:r>
          </w:p>
        </w:tc>
        <w:tc>
          <w:tcPr>
            <w:tcW w:w="649" w:type="pct"/>
            <w:tcBorders>
              <w:top w:val="nil"/>
              <w:left w:val="nil"/>
              <w:bottom w:val="nil"/>
              <w:right w:val="nil"/>
            </w:tcBorders>
            <w:shd w:val="clear" w:color="auto" w:fill="auto"/>
            <w:noWrap/>
            <w:vAlign w:val="center"/>
            <w:hideMark/>
          </w:tcPr>
          <w:p w14:paraId="49B3075F" w14:textId="77777777" w:rsidR="00F814B9" w:rsidRPr="0006648B" w:rsidRDefault="00F814B9" w:rsidP="00F814B9">
            <w:pPr>
              <w:rPr>
                <w:lang w:eastAsia="en-GB"/>
              </w:rPr>
            </w:pPr>
            <w:r w:rsidRPr="0006648B">
              <w:rPr>
                <w:lang w:eastAsia="en-GB"/>
              </w:rPr>
              <w:t>0.52</w:t>
            </w:r>
          </w:p>
        </w:tc>
        <w:tc>
          <w:tcPr>
            <w:tcW w:w="908" w:type="pct"/>
            <w:tcBorders>
              <w:top w:val="nil"/>
              <w:left w:val="nil"/>
              <w:bottom w:val="nil"/>
              <w:right w:val="nil"/>
            </w:tcBorders>
            <w:shd w:val="clear" w:color="auto" w:fill="auto"/>
            <w:noWrap/>
            <w:vAlign w:val="center"/>
            <w:hideMark/>
          </w:tcPr>
          <w:p w14:paraId="742EB4F9" w14:textId="77777777" w:rsidR="00F814B9" w:rsidRPr="0006648B" w:rsidRDefault="00F814B9" w:rsidP="00F814B9">
            <w:pPr>
              <w:rPr>
                <w:lang w:eastAsia="en-GB"/>
              </w:rPr>
            </w:pPr>
            <w:r w:rsidRPr="0006648B">
              <w:rPr>
                <w:lang w:eastAsia="en-GB"/>
              </w:rPr>
              <w:t>0.26</w:t>
            </w:r>
          </w:p>
        </w:tc>
        <w:tc>
          <w:tcPr>
            <w:tcW w:w="607" w:type="pct"/>
            <w:tcBorders>
              <w:top w:val="nil"/>
              <w:left w:val="nil"/>
              <w:bottom w:val="nil"/>
              <w:right w:val="nil"/>
            </w:tcBorders>
            <w:shd w:val="clear" w:color="auto" w:fill="auto"/>
            <w:noWrap/>
            <w:vAlign w:val="center"/>
            <w:hideMark/>
          </w:tcPr>
          <w:p w14:paraId="3EE1B004" w14:textId="77777777" w:rsidR="00F814B9" w:rsidRPr="0006648B" w:rsidRDefault="00F814B9" w:rsidP="00F814B9">
            <w:pPr>
              <w:rPr>
                <w:lang w:eastAsia="en-GB"/>
              </w:rPr>
            </w:pPr>
            <w:r w:rsidRPr="0006648B">
              <w:rPr>
                <w:lang w:eastAsia="en-GB"/>
              </w:rPr>
              <w:t>1.00</w:t>
            </w:r>
          </w:p>
        </w:tc>
        <w:tc>
          <w:tcPr>
            <w:tcW w:w="1136" w:type="pct"/>
            <w:tcBorders>
              <w:top w:val="nil"/>
              <w:left w:val="nil"/>
              <w:bottom w:val="nil"/>
              <w:right w:val="nil"/>
            </w:tcBorders>
            <w:shd w:val="clear" w:color="auto" w:fill="auto"/>
            <w:noWrap/>
            <w:vAlign w:val="center"/>
            <w:hideMark/>
          </w:tcPr>
          <w:p w14:paraId="732A5128" w14:textId="77777777" w:rsidR="00F814B9" w:rsidRPr="0006648B" w:rsidRDefault="00F814B9" w:rsidP="00F814B9">
            <w:pPr>
              <w:rPr>
                <w:lang w:eastAsia="en-GB"/>
              </w:rPr>
            </w:pPr>
            <w:r w:rsidRPr="0006648B">
              <w:rPr>
                <w:lang w:eastAsia="en-GB"/>
              </w:rPr>
              <w:t>0.71</w:t>
            </w:r>
          </w:p>
        </w:tc>
      </w:tr>
      <w:tr w:rsidR="00F814B9" w:rsidRPr="0006648B" w14:paraId="350893B9" w14:textId="77777777" w:rsidTr="00B63797">
        <w:trPr>
          <w:trHeight w:val="330"/>
        </w:trPr>
        <w:tc>
          <w:tcPr>
            <w:tcW w:w="1040" w:type="pct"/>
            <w:vMerge/>
            <w:tcBorders>
              <w:left w:val="nil"/>
              <w:right w:val="nil"/>
            </w:tcBorders>
            <w:shd w:val="clear" w:color="auto" w:fill="auto"/>
            <w:vAlign w:val="center"/>
            <w:hideMark/>
          </w:tcPr>
          <w:p w14:paraId="5ACFC838"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7040F2FE" w14:textId="77777777" w:rsidR="00F814B9" w:rsidRPr="0006648B" w:rsidRDefault="00F814B9" w:rsidP="00F814B9">
            <w:pPr>
              <w:rPr>
                <w:lang w:eastAsia="en-GB"/>
              </w:rPr>
            </w:pPr>
            <w:r w:rsidRPr="0006648B">
              <w:rPr>
                <w:lang w:eastAsia="en-GB"/>
              </w:rPr>
              <w:t>July</w:t>
            </w:r>
          </w:p>
        </w:tc>
        <w:tc>
          <w:tcPr>
            <w:tcW w:w="649" w:type="pct"/>
            <w:tcBorders>
              <w:top w:val="nil"/>
              <w:left w:val="nil"/>
              <w:bottom w:val="nil"/>
              <w:right w:val="nil"/>
            </w:tcBorders>
            <w:shd w:val="clear" w:color="auto" w:fill="auto"/>
            <w:noWrap/>
            <w:vAlign w:val="center"/>
            <w:hideMark/>
          </w:tcPr>
          <w:p w14:paraId="06B6F4A3" w14:textId="77777777" w:rsidR="00F814B9" w:rsidRPr="0006648B" w:rsidRDefault="00F814B9" w:rsidP="00F814B9">
            <w:pPr>
              <w:rPr>
                <w:lang w:eastAsia="en-GB"/>
              </w:rPr>
            </w:pPr>
            <w:r w:rsidRPr="0006648B">
              <w:rPr>
                <w:lang w:eastAsia="en-GB"/>
              </w:rPr>
              <w:t>0.68</w:t>
            </w:r>
          </w:p>
        </w:tc>
        <w:tc>
          <w:tcPr>
            <w:tcW w:w="908" w:type="pct"/>
            <w:tcBorders>
              <w:top w:val="nil"/>
              <w:left w:val="nil"/>
              <w:bottom w:val="nil"/>
              <w:right w:val="nil"/>
            </w:tcBorders>
            <w:shd w:val="clear" w:color="auto" w:fill="auto"/>
            <w:noWrap/>
            <w:vAlign w:val="center"/>
            <w:hideMark/>
          </w:tcPr>
          <w:p w14:paraId="33D3B628" w14:textId="77777777" w:rsidR="00F814B9" w:rsidRPr="0006648B" w:rsidRDefault="00F814B9" w:rsidP="00F814B9">
            <w:pPr>
              <w:rPr>
                <w:lang w:eastAsia="en-GB"/>
              </w:rPr>
            </w:pPr>
            <w:r w:rsidRPr="0006648B">
              <w:rPr>
                <w:lang w:eastAsia="en-GB"/>
              </w:rPr>
              <w:t>0.49</w:t>
            </w:r>
          </w:p>
        </w:tc>
        <w:tc>
          <w:tcPr>
            <w:tcW w:w="607" w:type="pct"/>
            <w:tcBorders>
              <w:top w:val="nil"/>
              <w:left w:val="nil"/>
              <w:bottom w:val="nil"/>
              <w:right w:val="nil"/>
            </w:tcBorders>
            <w:shd w:val="clear" w:color="auto" w:fill="auto"/>
            <w:noWrap/>
            <w:vAlign w:val="center"/>
            <w:hideMark/>
          </w:tcPr>
          <w:p w14:paraId="5BFFE50F" w14:textId="77777777" w:rsidR="00F814B9" w:rsidRPr="0006648B" w:rsidRDefault="00F814B9" w:rsidP="00F814B9">
            <w:pPr>
              <w:rPr>
                <w:lang w:eastAsia="en-GB"/>
              </w:rPr>
            </w:pPr>
            <w:r w:rsidRPr="0006648B">
              <w:rPr>
                <w:lang w:eastAsia="en-GB"/>
              </w:rPr>
              <w:t>0.65</w:t>
            </w:r>
          </w:p>
        </w:tc>
        <w:tc>
          <w:tcPr>
            <w:tcW w:w="1136" w:type="pct"/>
            <w:tcBorders>
              <w:top w:val="nil"/>
              <w:left w:val="nil"/>
              <w:bottom w:val="nil"/>
              <w:right w:val="nil"/>
            </w:tcBorders>
            <w:shd w:val="clear" w:color="auto" w:fill="auto"/>
            <w:noWrap/>
            <w:vAlign w:val="center"/>
            <w:hideMark/>
          </w:tcPr>
          <w:p w14:paraId="03036A10" w14:textId="77777777" w:rsidR="00F814B9" w:rsidRPr="0006648B" w:rsidRDefault="00F814B9" w:rsidP="00F814B9">
            <w:pPr>
              <w:rPr>
                <w:lang w:eastAsia="en-GB"/>
              </w:rPr>
            </w:pPr>
            <w:r w:rsidRPr="0006648B">
              <w:rPr>
                <w:lang w:eastAsia="en-GB"/>
              </w:rPr>
              <w:t>0.70</w:t>
            </w:r>
          </w:p>
        </w:tc>
      </w:tr>
      <w:tr w:rsidR="00F814B9" w:rsidRPr="0006648B" w14:paraId="1003DA86" w14:textId="77777777" w:rsidTr="00B63797">
        <w:trPr>
          <w:trHeight w:val="330"/>
        </w:trPr>
        <w:tc>
          <w:tcPr>
            <w:tcW w:w="1040" w:type="pct"/>
            <w:vMerge/>
            <w:tcBorders>
              <w:left w:val="nil"/>
              <w:right w:val="nil"/>
            </w:tcBorders>
            <w:shd w:val="clear" w:color="auto" w:fill="auto"/>
            <w:vAlign w:val="center"/>
            <w:hideMark/>
          </w:tcPr>
          <w:p w14:paraId="2517E49F"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20AA6C06" w14:textId="77777777" w:rsidR="00F814B9" w:rsidRPr="0006648B" w:rsidRDefault="00F814B9" w:rsidP="00F814B9">
            <w:pPr>
              <w:rPr>
                <w:lang w:eastAsia="en-GB"/>
              </w:rPr>
            </w:pPr>
            <w:r w:rsidRPr="0006648B">
              <w:rPr>
                <w:lang w:eastAsia="en-GB"/>
              </w:rPr>
              <w:t>August</w:t>
            </w:r>
          </w:p>
        </w:tc>
        <w:tc>
          <w:tcPr>
            <w:tcW w:w="649" w:type="pct"/>
            <w:tcBorders>
              <w:top w:val="nil"/>
              <w:left w:val="nil"/>
              <w:bottom w:val="nil"/>
              <w:right w:val="nil"/>
            </w:tcBorders>
            <w:shd w:val="clear" w:color="auto" w:fill="auto"/>
            <w:noWrap/>
            <w:vAlign w:val="center"/>
            <w:hideMark/>
          </w:tcPr>
          <w:p w14:paraId="44FEE7DD" w14:textId="77777777" w:rsidR="00F814B9" w:rsidRPr="0006648B" w:rsidRDefault="00F814B9" w:rsidP="00F814B9">
            <w:pPr>
              <w:rPr>
                <w:lang w:eastAsia="en-GB"/>
              </w:rPr>
            </w:pPr>
            <w:r w:rsidRPr="0006648B">
              <w:rPr>
                <w:lang w:eastAsia="en-GB"/>
              </w:rPr>
              <w:t>0.66</w:t>
            </w:r>
          </w:p>
        </w:tc>
        <w:tc>
          <w:tcPr>
            <w:tcW w:w="908" w:type="pct"/>
            <w:tcBorders>
              <w:top w:val="nil"/>
              <w:left w:val="nil"/>
              <w:bottom w:val="nil"/>
              <w:right w:val="nil"/>
            </w:tcBorders>
            <w:shd w:val="clear" w:color="auto" w:fill="auto"/>
            <w:noWrap/>
            <w:vAlign w:val="center"/>
            <w:hideMark/>
          </w:tcPr>
          <w:p w14:paraId="0211E048" w14:textId="77777777" w:rsidR="00F814B9" w:rsidRPr="0006648B" w:rsidRDefault="00F814B9" w:rsidP="00F814B9">
            <w:pPr>
              <w:rPr>
                <w:lang w:eastAsia="en-GB"/>
              </w:rPr>
            </w:pPr>
            <w:r w:rsidRPr="0006648B">
              <w:rPr>
                <w:lang w:eastAsia="en-GB"/>
              </w:rPr>
              <w:t>0.56</w:t>
            </w:r>
          </w:p>
        </w:tc>
        <w:tc>
          <w:tcPr>
            <w:tcW w:w="607" w:type="pct"/>
            <w:tcBorders>
              <w:top w:val="nil"/>
              <w:left w:val="nil"/>
              <w:bottom w:val="nil"/>
              <w:right w:val="nil"/>
            </w:tcBorders>
            <w:shd w:val="clear" w:color="auto" w:fill="auto"/>
            <w:noWrap/>
            <w:vAlign w:val="center"/>
            <w:hideMark/>
          </w:tcPr>
          <w:p w14:paraId="02D5D937" w14:textId="77777777" w:rsidR="00F814B9" w:rsidRPr="0006648B" w:rsidRDefault="00F814B9" w:rsidP="00F814B9">
            <w:pPr>
              <w:rPr>
                <w:lang w:eastAsia="en-GB"/>
              </w:rPr>
            </w:pPr>
            <w:r w:rsidRPr="0006648B">
              <w:rPr>
                <w:lang w:eastAsia="en-GB"/>
              </w:rPr>
              <w:t>0.16</w:t>
            </w:r>
          </w:p>
        </w:tc>
        <w:tc>
          <w:tcPr>
            <w:tcW w:w="1136" w:type="pct"/>
            <w:tcBorders>
              <w:top w:val="nil"/>
              <w:left w:val="nil"/>
              <w:bottom w:val="nil"/>
              <w:right w:val="nil"/>
            </w:tcBorders>
            <w:shd w:val="clear" w:color="auto" w:fill="auto"/>
            <w:noWrap/>
            <w:vAlign w:val="center"/>
            <w:hideMark/>
          </w:tcPr>
          <w:p w14:paraId="60FAC927" w14:textId="77777777" w:rsidR="00F814B9" w:rsidRPr="0006648B" w:rsidRDefault="00F814B9" w:rsidP="00F814B9">
            <w:pPr>
              <w:rPr>
                <w:lang w:eastAsia="en-GB"/>
              </w:rPr>
            </w:pPr>
            <w:r w:rsidRPr="0006648B">
              <w:rPr>
                <w:lang w:eastAsia="en-GB"/>
              </w:rPr>
              <w:t>0.42</w:t>
            </w:r>
          </w:p>
        </w:tc>
      </w:tr>
      <w:tr w:rsidR="00F814B9" w:rsidRPr="0006648B" w14:paraId="7099F4A7" w14:textId="77777777" w:rsidTr="00B63797">
        <w:trPr>
          <w:trHeight w:val="345"/>
        </w:trPr>
        <w:tc>
          <w:tcPr>
            <w:tcW w:w="1040" w:type="pct"/>
            <w:vMerge/>
            <w:tcBorders>
              <w:left w:val="nil"/>
              <w:bottom w:val="single" w:sz="12" w:space="0" w:color="auto"/>
              <w:right w:val="nil"/>
            </w:tcBorders>
            <w:shd w:val="clear" w:color="auto" w:fill="auto"/>
            <w:vAlign w:val="center"/>
            <w:hideMark/>
          </w:tcPr>
          <w:p w14:paraId="7EE2EE17" w14:textId="77777777" w:rsidR="00F814B9" w:rsidRPr="0006648B" w:rsidRDefault="00F814B9" w:rsidP="00F814B9">
            <w:pPr>
              <w:rPr>
                <w:lang w:eastAsia="en-GB"/>
              </w:rPr>
            </w:pPr>
          </w:p>
        </w:tc>
        <w:tc>
          <w:tcPr>
            <w:tcW w:w="660" w:type="pct"/>
            <w:tcBorders>
              <w:top w:val="nil"/>
              <w:left w:val="nil"/>
              <w:bottom w:val="single" w:sz="12" w:space="0" w:color="auto"/>
              <w:right w:val="nil"/>
            </w:tcBorders>
            <w:shd w:val="clear" w:color="auto" w:fill="auto"/>
            <w:noWrap/>
            <w:vAlign w:val="center"/>
            <w:hideMark/>
          </w:tcPr>
          <w:p w14:paraId="62D4D706" w14:textId="77777777" w:rsidR="00F814B9" w:rsidRPr="0006648B" w:rsidRDefault="00F814B9" w:rsidP="00F814B9">
            <w:pPr>
              <w:rPr>
                <w:lang w:eastAsia="en-GB"/>
              </w:rPr>
            </w:pPr>
            <w:r w:rsidRPr="0006648B">
              <w:rPr>
                <w:lang w:eastAsia="en-GB"/>
              </w:rPr>
              <w:t>All</w:t>
            </w:r>
          </w:p>
        </w:tc>
        <w:tc>
          <w:tcPr>
            <w:tcW w:w="649" w:type="pct"/>
            <w:tcBorders>
              <w:top w:val="nil"/>
              <w:left w:val="nil"/>
              <w:bottom w:val="single" w:sz="12" w:space="0" w:color="auto"/>
              <w:right w:val="nil"/>
            </w:tcBorders>
            <w:shd w:val="clear" w:color="auto" w:fill="auto"/>
            <w:noWrap/>
            <w:vAlign w:val="center"/>
            <w:hideMark/>
          </w:tcPr>
          <w:p w14:paraId="1A49E5F6" w14:textId="77777777" w:rsidR="00F814B9" w:rsidRPr="0006648B" w:rsidRDefault="00F814B9" w:rsidP="00F814B9">
            <w:pPr>
              <w:rPr>
                <w:lang w:eastAsia="en-GB"/>
              </w:rPr>
            </w:pPr>
            <w:r w:rsidRPr="0006648B">
              <w:rPr>
                <w:lang w:eastAsia="en-GB"/>
              </w:rPr>
              <w:t>0.64</w:t>
            </w:r>
          </w:p>
        </w:tc>
        <w:tc>
          <w:tcPr>
            <w:tcW w:w="908" w:type="pct"/>
            <w:tcBorders>
              <w:top w:val="nil"/>
              <w:left w:val="nil"/>
              <w:bottom w:val="single" w:sz="12" w:space="0" w:color="auto"/>
              <w:right w:val="nil"/>
            </w:tcBorders>
            <w:shd w:val="clear" w:color="auto" w:fill="auto"/>
            <w:noWrap/>
            <w:vAlign w:val="center"/>
            <w:hideMark/>
          </w:tcPr>
          <w:p w14:paraId="2007CD9C" w14:textId="77777777" w:rsidR="00F814B9" w:rsidRPr="0006648B" w:rsidRDefault="00F814B9" w:rsidP="00F814B9">
            <w:pPr>
              <w:rPr>
                <w:lang w:eastAsia="en-GB"/>
              </w:rPr>
            </w:pPr>
            <w:r w:rsidRPr="0006648B">
              <w:rPr>
                <w:lang w:eastAsia="en-GB"/>
              </w:rPr>
              <w:t>0.45</w:t>
            </w:r>
          </w:p>
        </w:tc>
        <w:tc>
          <w:tcPr>
            <w:tcW w:w="607" w:type="pct"/>
            <w:tcBorders>
              <w:top w:val="nil"/>
              <w:left w:val="nil"/>
              <w:bottom w:val="single" w:sz="12" w:space="0" w:color="auto"/>
              <w:right w:val="nil"/>
            </w:tcBorders>
            <w:shd w:val="clear" w:color="auto" w:fill="auto"/>
            <w:noWrap/>
            <w:vAlign w:val="center"/>
            <w:hideMark/>
          </w:tcPr>
          <w:p w14:paraId="666798D6" w14:textId="77777777" w:rsidR="00F814B9" w:rsidRPr="0006648B" w:rsidRDefault="00F814B9" w:rsidP="00F814B9">
            <w:pPr>
              <w:rPr>
                <w:lang w:eastAsia="en-GB"/>
              </w:rPr>
            </w:pPr>
            <w:r w:rsidRPr="0006648B">
              <w:rPr>
                <w:lang w:eastAsia="en-GB"/>
              </w:rPr>
              <w:t>0.41</w:t>
            </w:r>
          </w:p>
        </w:tc>
        <w:tc>
          <w:tcPr>
            <w:tcW w:w="1136" w:type="pct"/>
            <w:tcBorders>
              <w:top w:val="nil"/>
              <w:left w:val="nil"/>
              <w:bottom w:val="single" w:sz="12" w:space="0" w:color="auto"/>
              <w:right w:val="nil"/>
            </w:tcBorders>
            <w:shd w:val="clear" w:color="auto" w:fill="auto"/>
            <w:noWrap/>
            <w:vAlign w:val="center"/>
            <w:hideMark/>
          </w:tcPr>
          <w:p w14:paraId="2F5F284E" w14:textId="77777777" w:rsidR="00F814B9" w:rsidRPr="0006648B" w:rsidRDefault="00F814B9" w:rsidP="00F814B9">
            <w:pPr>
              <w:rPr>
                <w:lang w:eastAsia="en-GB"/>
              </w:rPr>
            </w:pPr>
            <w:r w:rsidRPr="0006648B">
              <w:rPr>
                <w:lang w:eastAsia="en-GB"/>
              </w:rPr>
              <w:t>0.50</w:t>
            </w:r>
          </w:p>
        </w:tc>
      </w:tr>
      <w:tr w:rsidR="00F814B9" w:rsidRPr="0006648B" w14:paraId="55D8B428" w14:textId="77777777" w:rsidTr="00B63797">
        <w:trPr>
          <w:trHeight w:val="345"/>
        </w:trPr>
        <w:tc>
          <w:tcPr>
            <w:tcW w:w="1040" w:type="pct"/>
            <w:vMerge w:val="restart"/>
            <w:tcBorders>
              <w:top w:val="nil"/>
              <w:left w:val="nil"/>
              <w:right w:val="nil"/>
            </w:tcBorders>
            <w:shd w:val="clear" w:color="auto" w:fill="auto"/>
            <w:vAlign w:val="center"/>
            <w:hideMark/>
          </w:tcPr>
          <w:p w14:paraId="5D4B8CF9" w14:textId="77777777" w:rsidR="00F814B9" w:rsidRPr="0006648B" w:rsidRDefault="00F814B9" w:rsidP="00F814B9">
            <w:pPr>
              <w:rPr>
                <w:lang w:eastAsia="en-GB"/>
              </w:rPr>
            </w:pPr>
            <w:r w:rsidRPr="0006648B">
              <w:rPr>
                <w:lang w:eastAsia="en-GB"/>
              </w:rPr>
              <w:t>Misamfu</w:t>
            </w:r>
          </w:p>
        </w:tc>
        <w:tc>
          <w:tcPr>
            <w:tcW w:w="660" w:type="pct"/>
            <w:tcBorders>
              <w:top w:val="nil"/>
              <w:left w:val="nil"/>
              <w:bottom w:val="nil"/>
              <w:right w:val="nil"/>
            </w:tcBorders>
            <w:shd w:val="clear" w:color="auto" w:fill="auto"/>
            <w:noWrap/>
            <w:vAlign w:val="center"/>
            <w:hideMark/>
          </w:tcPr>
          <w:p w14:paraId="366C1249" w14:textId="77777777" w:rsidR="00F814B9" w:rsidRPr="0006648B" w:rsidRDefault="00F814B9" w:rsidP="00F814B9">
            <w:pPr>
              <w:rPr>
                <w:lang w:eastAsia="en-GB"/>
              </w:rPr>
            </w:pPr>
            <w:r w:rsidRPr="0006648B">
              <w:rPr>
                <w:lang w:eastAsia="en-GB"/>
              </w:rPr>
              <w:t>June</w:t>
            </w:r>
          </w:p>
        </w:tc>
        <w:tc>
          <w:tcPr>
            <w:tcW w:w="649" w:type="pct"/>
            <w:tcBorders>
              <w:top w:val="nil"/>
              <w:left w:val="nil"/>
              <w:bottom w:val="nil"/>
              <w:right w:val="nil"/>
            </w:tcBorders>
            <w:shd w:val="clear" w:color="auto" w:fill="auto"/>
            <w:noWrap/>
            <w:vAlign w:val="center"/>
            <w:hideMark/>
          </w:tcPr>
          <w:p w14:paraId="6B064E96" w14:textId="77777777" w:rsidR="00F814B9" w:rsidRPr="0006648B" w:rsidRDefault="00F814B9" w:rsidP="00F814B9">
            <w:pPr>
              <w:rPr>
                <w:lang w:eastAsia="en-GB"/>
              </w:rPr>
            </w:pPr>
            <w:r w:rsidRPr="0006648B">
              <w:rPr>
                <w:lang w:eastAsia="en-GB"/>
              </w:rPr>
              <w:t>0.41</w:t>
            </w:r>
          </w:p>
        </w:tc>
        <w:tc>
          <w:tcPr>
            <w:tcW w:w="908" w:type="pct"/>
            <w:tcBorders>
              <w:top w:val="nil"/>
              <w:left w:val="nil"/>
              <w:bottom w:val="nil"/>
              <w:right w:val="nil"/>
            </w:tcBorders>
            <w:shd w:val="clear" w:color="auto" w:fill="auto"/>
            <w:noWrap/>
            <w:vAlign w:val="center"/>
            <w:hideMark/>
          </w:tcPr>
          <w:p w14:paraId="6C01C90D" w14:textId="77777777" w:rsidR="00F814B9" w:rsidRPr="0006648B" w:rsidRDefault="00F814B9" w:rsidP="00F814B9">
            <w:pPr>
              <w:rPr>
                <w:lang w:eastAsia="en-GB"/>
              </w:rPr>
            </w:pPr>
            <w:r w:rsidRPr="0006648B">
              <w:rPr>
                <w:lang w:eastAsia="en-GB"/>
              </w:rPr>
              <w:t>0.13</w:t>
            </w:r>
          </w:p>
        </w:tc>
        <w:tc>
          <w:tcPr>
            <w:tcW w:w="607" w:type="pct"/>
            <w:tcBorders>
              <w:top w:val="nil"/>
              <w:left w:val="nil"/>
              <w:bottom w:val="nil"/>
              <w:right w:val="nil"/>
            </w:tcBorders>
            <w:shd w:val="clear" w:color="auto" w:fill="auto"/>
            <w:noWrap/>
            <w:vAlign w:val="center"/>
            <w:hideMark/>
          </w:tcPr>
          <w:p w14:paraId="1B8ADB9B" w14:textId="77777777" w:rsidR="00F814B9" w:rsidRPr="0006648B" w:rsidRDefault="00F814B9" w:rsidP="00F814B9">
            <w:pPr>
              <w:rPr>
                <w:lang w:eastAsia="en-GB"/>
              </w:rPr>
            </w:pPr>
            <w:r w:rsidRPr="0006648B">
              <w:rPr>
                <w:lang w:eastAsia="en-GB"/>
              </w:rPr>
              <w:t>2.08</w:t>
            </w:r>
          </w:p>
        </w:tc>
        <w:tc>
          <w:tcPr>
            <w:tcW w:w="1136" w:type="pct"/>
            <w:tcBorders>
              <w:top w:val="nil"/>
              <w:left w:val="nil"/>
              <w:bottom w:val="nil"/>
              <w:right w:val="nil"/>
            </w:tcBorders>
            <w:shd w:val="clear" w:color="auto" w:fill="auto"/>
            <w:noWrap/>
            <w:vAlign w:val="center"/>
            <w:hideMark/>
          </w:tcPr>
          <w:p w14:paraId="391781BB" w14:textId="77777777" w:rsidR="00F814B9" w:rsidRPr="0006648B" w:rsidRDefault="00F814B9" w:rsidP="00F814B9">
            <w:pPr>
              <w:rPr>
                <w:lang w:eastAsia="en-GB"/>
              </w:rPr>
            </w:pPr>
            <w:r w:rsidRPr="0006648B">
              <w:rPr>
                <w:lang w:eastAsia="en-GB"/>
              </w:rPr>
              <w:t>0.72</w:t>
            </w:r>
          </w:p>
        </w:tc>
      </w:tr>
      <w:tr w:rsidR="00F814B9" w:rsidRPr="0006648B" w14:paraId="3881D440" w14:textId="77777777" w:rsidTr="00B63797">
        <w:trPr>
          <w:trHeight w:val="330"/>
        </w:trPr>
        <w:tc>
          <w:tcPr>
            <w:tcW w:w="1040" w:type="pct"/>
            <w:vMerge/>
            <w:tcBorders>
              <w:left w:val="nil"/>
              <w:right w:val="nil"/>
            </w:tcBorders>
            <w:shd w:val="clear" w:color="auto" w:fill="auto"/>
            <w:vAlign w:val="center"/>
            <w:hideMark/>
          </w:tcPr>
          <w:p w14:paraId="75843879"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6C7760E8" w14:textId="77777777" w:rsidR="00F814B9" w:rsidRPr="0006648B" w:rsidRDefault="00F814B9" w:rsidP="00F814B9">
            <w:pPr>
              <w:rPr>
                <w:lang w:eastAsia="en-GB"/>
              </w:rPr>
            </w:pPr>
            <w:r w:rsidRPr="0006648B">
              <w:rPr>
                <w:lang w:eastAsia="en-GB"/>
              </w:rPr>
              <w:t>July</w:t>
            </w:r>
          </w:p>
        </w:tc>
        <w:tc>
          <w:tcPr>
            <w:tcW w:w="649" w:type="pct"/>
            <w:tcBorders>
              <w:top w:val="nil"/>
              <w:left w:val="nil"/>
              <w:bottom w:val="nil"/>
              <w:right w:val="nil"/>
            </w:tcBorders>
            <w:shd w:val="clear" w:color="auto" w:fill="auto"/>
            <w:noWrap/>
            <w:vAlign w:val="center"/>
            <w:hideMark/>
          </w:tcPr>
          <w:p w14:paraId="3ACD944D" w14:textId="77777777" w:rsidR="00F814B9" w:rsidRPr="0006648B" w:rsidRDefault="00F814B9" w:rsidP="00F814B9">
            <w:pPr>
              <w:rPr>
                <w:lang w:eastAsia="en-GB"/>
              </w:rPr>
            </w:pPr>
            <w:r w:rsidRPr="0006648B">
              <w:rPr>
                <w:lang w:eastAsia="en-GB"/>
              </w:rPr>
              <w:t>0.20</w:t>
            </w:r>
          </w:p>
        </w:tc>
        <w:tc>
          <w:tcPr>
            <w:tcW w:w="908" w:type="pct"/>
            <w:tcBorders>
              <w:top w:val="nil"/>
              <w:left w:val="nil"/>
              <w:bottom w:val="nil"/>
              <w:right w:val="nil"/>
            </w:tcBorders>
            <w:shd w:val="clear" w:color="auto" w:fill="auto"/>
            <w:noWrap/>
            <w:vAlign w:val="center"/>
            <w:hideMark/>
          </w:tcPr>
          <w:p w14:paraId="7BBF16BA" w14:textId="77777777" w:rsidR="00F814B9" w:rsidRPr="0006648B" w:rsidRDefault="00F814B9" w:rsidP="00F814B9">
            <w:pPr>
              <w:rPr>
                <w:lang w:eastAsia="en-GB"/>
              </w:rPr>
            </w:pPr>
            <w:r w:rsidRPr="0006648B">
              <w:rPr>
                <w:lang w:eastAsia="en-GB"/>
              </w:rPr>
              <w:t>0.22</w:t>
            </w:r>
          </w:p>
        </w:tc>
        <w:tc>
          <w:tcPr>
            <w:tcW w:w="607" w:type="pct"/>
            <w:tcBorders>
              <w:top w:val="nil"/>
              <w:left w:val="nil"/>
              <w:bottom w:val="nil"/>
              <w:right w:val="nil"/>
            </w:tcBorders>
            <w:shd w:val="clear" w:color="auto" w:fill="auto"/>
            <w:noWrap/>
            <w:vAlign w:val="center"/>
            <w:hideMark/>
          </w:tcPr>
          <w:p w14:paraId="6CD7C5B8" w14:textId="77777777" w:rsidR="00F814B9" w:rsidRPr="0006648B" w:rsidRDefault="00F814B9" w:rsidP="00F814B9">
            <w:pPr>
              <w:rPr>
                <w:lang w:eastAsia="en-GB"/>
              </w:rPr>
            </w:pPr>
            <w:r w:rsidRPr="0006648B">
              <w:rPr>
                <w:lang w:eastAsia="en-GB"/>
              </w:rPr>
              <w:t>-0.70</w:t>
            </w:r>
          </w:p>
        </w:tc>
        <w:tc>
          <w:tcPr>
            <w:tcW w:w="1136" w:type="pct"/>
            <w:tcBorders>
              <w:top w:val="nil"/>
              <w:left w:val="nil"/>
              <w:bottom w:val="nil"/>
              <w:right w:val="nil"/>
            </w:tcBorders>
            <w:shd w:val="clear" w:color="auto" w:fill="auto"/>
            <w:noWrap/>
            <w:vAlign w:val="center"/>
            <w:hideMark/>
          </w:tcPr>
          <w:p w14:paraId="2CC91044" w14:textId="77777777" w:rsidR="00F814B9" w:rsidRPr="0006648B" w:rsidRDefault="00F814B9" w:rsidP="00F814B9">
            <w:pPr>
              <w:rPr>
                <w:lang w:eastAsia="en-GB"/>
              </w:rPr>
            </w:pPr>
            <w:r w:rsidRPr="0006648B">
              <w:rPr>
                <w:lang w:eastAsia="en-GB"/>
              </w:rPr>
              <w:t>0.16</w:t>
            </w:r>
          </w:p>
        </w:tc>
      </w:tr>
      <w:tr w:rsidR="00F814B9" w:rsidRPr="0006648B" w14:paraId="64AC8C07" w14:textId="77777777" w:rsidTr="00B63797">
        <w:trPr>
          <w:trHeight w:val="345"/>
        </w:trPr>
        <w:tc>
          <w:tcPr>
            <w:tcW w:w="1040" w:type="pct"/>
            <w:vMerge/>
            <w:tcBorders>
              <w:left w:val="nil"/>
              <w:bottom w:val="single" w:sz="12" w:space="0" w:color="auto"/>
              <w:right w:val="nil"/>
            </w:tcBorders>
            <w:shd w:val="clear" w:color="auto" w:fill="auto"/>
            <w:vAlign w:val="center"/>
            <w:hideMark/>
          </w:tcPr>
          <w:p w14:paraId="67B86307" w14:textId="77777777" w:rsidR="00F814B9" w:rsidRPr="0006648B" w:rsidRDefault="00F814B9" w:rsidP="00F814B9">
            <w:pPr>
              <w:rPr>
                <w:lang w:eastAsia="en-GB"/>
              </w:rPr>
            </w:pPr>
          </w:p>
        </w:tc>
        <w:tc>
          <w:tcPr>
            <w:tcW w:w="660" w:type="pct"/>
            <w:tcBorders>
              <w:top w:val="nil"/>
              <w:left w:val="nil"/>
              <w:bottom w:val="single" w:sz="12" w:space="0" w:color="auto"/>
              <w:right w:val="nil"/>
            </w:tcBorders>
            <w:shd w:val="clear" w:color="auto" w:fill="auto"/>
            <w:noWrap/>
            <w:vAlign w:val="center"/>
            <w:hideMark/>
          </w:tcPr>
          <w:p w14:paraId="27BC0432" w14:textId="77777777" w:rsidR="00F814B9" w:rsidRPr="0006648B" w:rsidRDefault="00F814B9" w:rsidP="00F814B9">
            <w:pPr>
              <w:rPr>
                <w:lang w:eastAsia="en-GB"/>
              </w:rPr>
            </w:pPr>
            <w:r w:rsidRPr="0006648B">
              <w:rPr>
                <w:lang w:eastAsia="en-GB"/>
              </w:rPr>
              <w:t>All</w:t>
            </w:r>
          </w:p>
        </w:tc>
        <w:tc>
          <w:tcPr>
            <w:tcW w:w="649" w:type="pct"/>
            <w:tcBorders>
              <w:top w:val="nil"/>
              <w:left w:val="nil"/>
              <w:bottom w:val="single" w:sz="12" w:space="0" w:color="auto"/>
              <w:right w:val="nil"/>
            </w:tcBorders>
            <w:shd w:val="clear" w:color="auto" w:fill="auto"/>
            <w:noWrap/>
            <w:vAlign w:val="center"/>
            <w:hideMark/>
          </w:tcPr>
          <w:p w14:paraId="72F9C748" w14:textId="77777777" w:rsidR="00F814B9" w:rsidRPr="0006648B" w:rsidRDefault="00F814B9" w:rsidP="00F814B9">
            <w:pPr>
              <w:rPr>
                <w:lang w:eastAsia="en-GB"/>
              </w:rPr>
            </w:pPr>
            <w:r w:rsidRPr="0006648B">
              <w:rPr>
                <w:lang w:eastAsia="en-GB"/>
              </w:rPr>
              <w:t>0.27</w:t>
            </w:r>
          </w:p>
        </w:tc>
        <w:tc>
          <w:tcPr>
            <w:tcW w:w="908" w:type="pct"/>
            <w:tcBorders>
              <w:top w:val="nil"/>
              <w:left w:val="nil"/>
              <w:bottom w:val="single" w:sz="12" w:space="0" w:color="auto"/>
              <w:right w:val="nil"/>
            </w:tcBorders>
            <w:shd w:val="clear" w:color="auto" w:fill="auto"/>
            <w:noWrap/>
            <w:vAlign w:val="center"/>
            <w:hideMark/>
          </w:tcPr>
          <w:p w14:paraId="735EFC2E" w14:textId="77777777" w:rsidR="00F814B9" w:rsidRPr="0006648B" w:rsidRDefault="00F814B9" w:rsidP="00F814B9">
            <w:pPr>
              <w:rPr>
                <w:lang w:eastAsia="en-GB"/>
              </w:rPr>
            </w:pPr>
            <w:r w:rsidRPr="0006648B">
              <w:rPr>
                <w:lang w:eastAsia="en-GB"/>
              </w:rPr>
              <w:t>0.19</w:t>
            </w:r>
          </w:p>
        </w:tc>
        <w:tc>
          <w:tcPr>
            <w:tcW w:w="607" w:type="pct"/>
            <w:tcBorders>
              <w:top w:val="nil"/>
              <w:left w:val="nil"/>
              <w:bottom w:val="single" w:sz="12" w:space="0" w:color="auto"/>
              <w:right w:val="nil"/>
            </w:tcBorders>
            <w:shd w:val="clear" w:color="auto" w:fill="auto"/>
            <w:noWrap/>
            <w:vAlign w:val="center"/>
            <w:hideMark/>
          </w:tcPr>
          <w:p w14:paraId="1DFD67A0" w14:textId="77777777" w:rsidR="00F814B9" w:rsidRPr="0006648B" w:rsidRDefault="00F814B9" w:rsidP="00F814B9">
            <w:pPr>
              <w:rPr>
                <w:lang w:eastAsia="en-GB"/>
              </w:rPr>
            </w:pPr>
            <w:r w:rsidRPr="0006648B">
              <w:rPr>
                <w:lang w:eastAsia="en-GB"/>
              </w:rPr>
              <w:t>0.47</w:t>
            </w:r>
          </w:p>
        </w:tc>
        <w:tc>
          <w:tcPr>
            <w:tcW w:w="1136" w:type="pct"/>
            <w:tcBorders>
              <w:top w:val="nil"/>
              <w:left w:val="nil"/>
              <w:bottom w:val="single" w:sz="12" w:space="0" w:color="auto"/>
              <w:right w:val="nil"/>
            </w:tcBorders>
            <w:shd w:val="clear" w:color="auto" w:fill="auto"/>
            <w:noWrap/>
            <w:vAlign w:val="center"/>
            <w:hideMark/>
          </w:tcPr>
          <w:p w14:paraId="1D7D22CB" w14:textId="77777777" w:rsidR="00F814B9" w:rsidRPr="0006648B" w:rsidRDefault="00F814B9" w:rsidP="00F814B9">
            <w:pPr>
              <w:rPr>
                <w:lang w:eastAsia="en-GB"/>
              </w:rPr>
            </w:pPr>
            <w:r w:rsidRPr="0006648B">
              <w:rPr>
                <w:lang w:eastAsia="en-GB"/>
              </w:rPr>
              <w:t>0.13</w:t>
            </w:r>
          </w:p>
        </w:tc>
      </w:tr>
      <w:tr w:rsidR="00F814B9" w:rsidRPr="0006648B" w14:paraId="2B5D41C8" w14:textId="77777777" w:rsidTr="00B63797">
        <w:trPr>
          <w:trHeight w:val="345"/>
        </w:trPr>
        <w:tc>
          <w:tcPr>
            <w:tcW w:w="1040" w:type="pct"/>
            <w:vMerge w:val="restart"/>
            <w:tcBorders>
              <w:top w:val="nil"/>
              <w:left w:val="nil"/>
              <w:right w:val="nil"/>
            </w:tcBorders>
            <w:shd w:val="clear" w:color="auto" w:fill="auto"/>
            <w:vAlign w:val="center"/>
            <w:hideMark/>
          </w:tcPr>
          <w:p w14:paraId="4A84D0EB" w14:textId="77777777" w:rsidR="00F814B9" w:rsidRPr="0006648B" w:rsidRDefault="00F814B9" w:rsidP="00F814B9">
            <w:pPr>
              <w:rPr>
                <w:lang w:eastAsia="en-GB"/>
              </w:rPr>
            </w:pPr>
            <w:r w:rsidRPr="0006648B">
              <w:rPr>
                <w:lang w:eastAsia="en-GB"/>
              </w:rPr>
              <w:t>Gobabeb</w:t>
            </w:r>
          </w:p>
        </w:tc>
        <w:tc>
          <w:tcPr>
            <w:tcW w:w="660" w:type="pct"/>
            <w:tcBorders>
              <w:top w:val="nil"/>
              <w:left w:val="nil"/>
              <w:bottom w:val="nil"/>
              <w:right w:val="nil"/>
            </w:tcBorders>
            <w:shd w:val="clear" w:color="auto" w:fill="auto"/>
            <w:noWrap/>
            <w:vAlign w:val="center"/>
            <w:hideMark/>
          </w:tcPr>
          <w:p w14:paraId="644FA22F" w14:textId="77777777" w:rsidR="00F814B9" w:rsidRPr="0006648B" w:rsidRDefault="00F814B9" w:rsidP="00F814B9">
            <w:pPr>
              <w:rPr>
                <w:lang w:eastAsia="en-GB"/>
              </w:rPr>
            </w:pPr>
            <w:r w:rsidRPr="0006648B">
              <w:rPr>
                <w:lang w:eastAsia="en-GB"/>
              </w:rPr>
              <w:t>June</w:t>
            </w:r>
          </w:p>
        </w:tc>
        <w:tc>
          <w:tcPr>
            <w:tcW w:w="649" w:type="pct"/>
            <w:tcBorders>
              <w:top w:val="nil"/>
              <w:left w:val="nil"/>
              <w:bottom w:val="nil"/>
              <w:right w:val="nil"/>
            </w:tcBorders>
            <w:shd w:val="clear" w:color="auto" w:fill="auto"/>
            <w:noWrap/>
            <w:vAlign w:val="center"/>
            <w:hideMark/>
          </w:tcPr>
          <w:p w14:paraId="5E0DC49B" w14:textId="77777777" w:rsidR="00F814B9" w:rsidRPr="0006648B" w:rsidRDefault="00F814B9" w:rsidP="00F814B9">
            <w:pPr>
              <w:rPr>
                <w:lang w:eastAsia="en-GB"/>
              </w:rPr>
            </w:pPr>
            <w:r w:rsidRPr="0006648B">
              <w:rPr>
                <w:lang w:eastAsia="en-GB"/>
              </w:rPr>
              <w:t>0.22</w:t>
            </w:r>
          </w:p>
        </w:tc>
        <w:tc>
          <w:tcPr>
            <w:tcW w:w="908" w:type="pct"/>
            <w:tcBorders>
              <w:top w:val="nil"/>
              <w:left w:val="nil"/>
              <w:bottom w:val="nil"/>
              <w:right w:val="nil"/>
            </w:tcBorders>
            <w:shd w:val="clear" w:color="auto" w:fill="auto"/>
            <w:noWrap/>
            <w:vAlign w:val="center"/>
            <w:hideMark/>
          </w:tcPr>
          <w:p w14:paraId="513C5EDA" w14:textId="77777777" w:rsidR="00F814B9" w:rsidRPr="0006648B" w:rsidRDefault="00F814B9" w:rsidP="00F814B9">
            <w:pPr>
              <w:rPr>
                <w:lang w:eastAsia="en-GB"/>
              </w:rPr>
            </w:pPr>
            <w:r w:rsidRPr="0006648B">
              <w:rPr>
                <w:lang w:eastAsia="en-GB"/>
              </w:rPr>
              <w:t>0.17</w:t>
            </w:r>
          </w:p>
        </w:tc>
        <w:tc>
          <w:tcPr>
            <w:tcW w:w="607" w:type="pct"/>
            <w:tcBorders>
              <w:top w:val="nil"/>
              <w:left w:val="nil"/>
              <w:bottom w:val="nil"/>
              <w:right w:val="nil"/>
            </w:tcBorders>
            <w:shd w:val="clear" w:color="auto" w:fill="auto"/>
            <w:noWrap/>
            <w:vAlign w:val="center"/>
            <w:hideMark/>
          </w:tcPr>
          <w:p w14:paraId="140FA44B" w14:textId="77777777" w:rsidR="00F814B9" w:rsidRPr="0006648B" w:rsidRDefault="00F814B9" w:rsidP="00F814B9">
            <w:pPr>
              <w:rPr>
                <w:lang w:eastAsia="en-GB"/>
              </w:rPr>
            </w:pPr>
            <w:r w:rsidRPr="0006648B">
              <w:rPr>
                <w:lang w:eastAsia="en-GB"/>
              </w:rPr>
              <w:t>0.34</w:t>
            </w:r>
          </w:p>
        </w:tc>
        <w:tc>
          <w:tcPr>
            <w:tcW w:w="1136" w:type="pct"/>
            <w:tcBorders>
              <w:top w:val="nil"/>
              <w:left w:val="nil"/>
              <w:bottom w:val="nil"/>
              <w:right w:val="nil"/>
            </w:tcBorders>
            <w:shd w:val="clear" w:color="auto" w:fill="auto"/>
            <w:noWrap/>
            <w:vAlign w:val="center"/>
            <w:hideMark/>
          </w:tcPr>
          <w:p w14:paraId="371E9595" w14:textId="77777777" w:rsidR="00F814B9" w:rsidRPr="0006648B" w:rsidRDefault="00F814B9" w:rsidP="00F814B9">
            <w:pPr>
              <w:rPr>
                <w:lang w:eastAsia="en-GB"/>
              </w:rPr>
            </w:pPr>
            <w:r w:rsidRPr="0006648B">
              <w:rPr>
                <w:lang w:eastAsia="en-GB"/>
              </w:rPr>
              <w:t>0.75</w:t>
            </w:r>
          </w:p>
        </w:tc>
      </w:tr>
      <w:tr w:rsidR="00F814B9" w:rsidRPr="0006648B" w14:paraId="4D2F4D48" w14:textId="77777777" w:rsidTr="00B63797">
        <w:trPr>
          <w:trHeight w:val="330"/>
        </w:trPr>
        <w:tc>
          <w:tcPr>
            <w:tcW w:w="1040" w:type="pct"/>
            <w:vMerge/>
            <w:tcBorders>
              <w:left w:val="nil"/>
              <w:right w:val="nil"/>
            </w:tcBorders>
            <w:shd w:val="clear" w:color="auto" w:fill="auto"/>
            <w:vAlign w:val="center"/>
            <w:hideMark/>
          </w:tcPr>
          <w:p w14:paraId="33B16887"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3803D8D6" w14:textId="77777777" w:rsidR="00F814B9" w:rsidRPr="0006648B" w:rsidRDefault="00F814B9" w:rsidP="00F814B9">
            <w:pPr>
              <w:rPr>
                <w:lang w:eastAsia="en-GB"/>
              </w:rPr>
            </w:pPr>
            <w:r w:rsidRPr="0006648B">
              <w:rPr>
                <w:lang w:eastAsia="en-GB"/>
              </w:rPr>
              <w:t>July</w:t>
            </w:r>
          </w:p>
        </w:tc>
        <w:tc>
          <w:tcPr>
            <w:tcW w:w="649" w:type="pct"/>
            <w:tcBorders>
              <w:top w:val="nil"/>
              <w:left w:val="nil"/>
              <w:bottom w:val="nil"/>
              <w:right w:val="nil"/>
            </w:tcBorders>
            <w:shd w:val="clear" w:color="auto" w:fill="auto"/>
            <w:noWrap/>
            <w:vAlign w:val="center"/>
            <w:hideMark/>
          </w:tcPr>
          <w:p w14:paraId="06A262C3" w14:textId="77777777" w:rsidR="00F814B9" w:rsidRPr="0006648B" w:rsidRDefault="00F814B9" w:rsidP="00F814B9">
            <w:pPr>
              <w:rPr>
                <w:lang w:eastAsia="en-GB"/>
              </w:rPr>
            </w:pPr>
            <w:r w:rsidRPr="0006648B">
              <w:rPr>
                <w:lang w:eastAsia="en-GB"/>
              </w:rPr>
              <w:t>0.20</w:t>
            </w:r>
          </w:p>
        </w:tc>
        <w:tc>
          <w:tcPr>
            <w:tcW w:w="908" w:type="pct"/>
            <w:tcBorders>
              <w:top w:val="nil"/>
              <w:left w:val="nil"/>
              <w:bottom w:val="nil"/>
              <w:right w:val="nil"/>
            </w:tcBorders>
            <w:shd w:val="clear" w:color="auto" w:fill="auto"/>
            <w:noWrap/>
            <w:vAlign w:val="center"/>
            <w:hideMark/>
          </w:tcPr>
          <w:p w14:paraId="1EB37E3A" w14:textId="77777777" w:rsidR="00F814B9" w:rsidRPr="0006648B" w:rsidRDefault="00F814B9" w:rsidP="00F814B9">
            <w:pPr>
              <w:rPr>
                <w:lang w:eastAsia="en-GB"/>
              </w:rPr>
            </w:pPr>
            <w:r w:rsidRPr="0006648B">
              <w:rPr>
                <w:lang w:eastAsia="en-GB"/>
              </w:rPr>
              <w:t>0.25</w:t>
            </w:r>
          </w:p>
        </w:tc>
        <w:tc>
          <w:tcPr>
            <w:tcW w:w="607" w:type="pct"/>
            <w:tcBorders>
              <w:top w:val="nil"/>
              <w:left w:val="nil"/>
              <w:bottom w:val="nil"/>
              <w:right w:val="nil"/>
            </w:tcBorders>
            <w:shd w:val="clear" w:color="auto" w:fill="auto"/>
            <w:noWrap/>
            <w:vAlign w:val="center"/>
            <w:hideMark/>
          </w:tcPr>
          <w:p w14:paraId="66FE3110" w14:textId="77777777" w:rsidR="00F814B9" w:rsidRPr="0006648B" w:rsidRDefault="00F814B9" w:rsidP="00F814B9">
            <w:pPr>
              <w:rPr>
                <w:lang w:eastAsia="en-GB"/>
              </w:rPr>
            </w:pPr>
            <w:r w:rsidRPr="0006648B">
              <w:rPr>
                <w:lang w:eastAsia="en-GB"/>
              </w:rPr>
              <w:t>-0.30</w:t>
            </w:r>
          </w:p>
        </w:tc>
        <w:tc>
          <w:tcPr>
            <w:tcW w:w="1136" w:type="pct"/>
            <w:tcBorders>
              <w:top w:val="nil"/>
              <w:left w:val="nil"/>
              <w:bottom w:val="nil"/>
              <w:right w:val="nil"/>
            </w:tcBorders>
            <w:shd w:val="clear" w:color="auto" w:fill="auto"/>
            <w:noWrap/>
            <w:vAlign w:val="center"/>
            <w:hideMark/>
          </w:tcPr>
          <w:p w14:paraId="40AD2348" w14:textId="77777777" w:rsidR="00F814B9" w:rsidRPr="0006648B" w:rsidRDefault="00F814B9" w:rsidP="00F814B9">
            <w:pPr>
              <w:rPr>
                <w:lang w:eastAsia="en-GB"/>
              </w:rPr>
            </w:pPr>
            <w:r w:rsidRPr="0006648B">
              <w:rPr>
                <w:lang w:eastAsia="en-GB"/>
              </w:rPr>
              <w:t>0.60</w:t>
            </w:r>
          </w:p>
        </w:tc>
      </w:tr>
      <w:tr w:rsidR="00F814B9" w:rsidRPr="0006648B" w14:paraId="6BC5727D" w14:textId="77777777" w:rsidTr="00B63797">
        <w:trPr>
          <w:trHeight w:val="330"/>
        </w:trPr>
        <w:tc>
          <w:tcPr>
            <w:tcW w:w="1040" w:type="pct"/>
            <w:vMerge/>
            <w:tcBorders>
              <w:left w:val="nil"/>
              <w:right w:val="nil"/>
            </w:tcBorders>
            <w:shd w:val="clear" w:color="auto" w:fill="auto"/>
            <w:vAlign w:val="center"/>
            <w:hideMark/>
          </w:tcPr>
          <w:p w14:paraId="2AB4B1FA"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711C9018" w14:textId="77777777" w:rsidR="00F814B9" w:rsidRPr="0006648B" w:rsidRDefault="00F814B9" w:rsidP="00F814B9">
            <w:pPr>
              <w:rPr>
                <w:lang w:eastAsia="en-GB"/>
              </w:rPr>
            </w:pPr>
            <w:r w:rsidRPr="0006648B">
              <w:rPr>
                <w:lang w:eastAsia="en-GB"/>
              </w:rPr>
              <w:t>August</w:t>
            </w:r>
          </w:p>
        </w:tc>
        <w:tc>
          <w:tcPr>
            <w:tcW w:w="649" w:type="pct"/>
            <w:tcBorders>
              <w:top w:val="nil"/>
              <w:left w:val="nil"/>
              <w:bottom w:val="nil"/>
              <w:right w:val="nil"/>
            </w:tcBorders>
            <w:shd w:val="clear" w:color="auto" w:fill="auto"/>
            <w:noWrap/>
            <w:vAlign w:val="center"/>
            <w:hideMark/>
          </w:tcPr>
          <w:p w14:paraId="6FD0E579" w14:textId="77777777" w:rsidR="00F814B9" w:rsidRPr="0006648B" w:rsidRDefault="00F814B9" w:rsidP="00F814B9">
            <w:pPr>
              <w:rPr>
                <w:lang w:eastAsia="en-GB"/>
              </w:rPr>
            </w:pPr>
            <w:r w:rsidRPr="0006648B">
              <w:rPr>
                <w:lang w:eastAsia="en-GB"/>
              </w:rPr>
              <w:t>0.21</w:t>
            </w:r>
          </w:p>
        </w:tc>
        <w:tc>
          <w:tcPr>
            <w:tcW w:w="908" w:type="pct"/>
            <w:tcBorders>
              <w:top w:val="nil"/>
              <w:left w:val="nil"/>
              <w:bottom w:val="nil"/>
              <w:right w:val="nil"/>
            </w:tcBorders>
            <w:shd w:val="clear" w:color="auto" w:fill="auto"/>
            <w:noWrap/>
            <w:vAlign w:val="center"/>
            <w:hideMark/>
          </w:tcPr>
          <w:p w14:paraId="3C003D6E" w14:textId="77777777" w:rsidR="00F814B9" w:rsidRPr="0006648B" w:rsidRDefault="00F814B9" w:rsidP="00F814B9">
            <w:pPr>
              <w:rPr>
                <w:lang w:eastAsia="en-GB"/>
              </w:rPr>
            </w:pPr>
            <w:r w:rsidRPr="0006648B">
              <w:rPr>
                <w:lang w:eastAsia="en-GB"/>
              </w:rPr>
              <w:t>0.24</w:t>
            </w:r>
          </w:p>
        </w:tc>
        <w:tc>
          <w:tcPr>
            <w:tcW w:w="607" w:type="pct"/>
            <w:tcBorders>
              <w:top w:val="nil"/>
              <w:left w:val="nil"/>
              <w:bottom w:val="nil"/>
              <w:right w:val="nil"/>
            </w:tcBorders>
            <w:shd w:val="clear" w:color="auto" w:fill="auto"/>
            <w:noWrap/>
            <w:vAlign w:val="center"/>
            <w:hideMark/>
          </w:tcPr>
          <w:p w14:paraId="70418325" w14:textId="77777777" w:rsidR="00F814B9" w:rsidRPr="0006648B" w:rsidRDefault="00F814B9" w:rsidP="00F814B9">
            <w:pPr>
              <w:rPr>
                <w:lang w:eastAsia="en-GB"/>
              </w:rPr>
            </w:pPr>
            <w:r w:rsidRPr="0006648B">
              <w:rPr>
                <w:lang w:eastAsia="en-GB"/>
              </w:rPr>
              <w:t>-0.11</w:t>
            </w:r>
          </w:p>
        </w:tc>
        <w:tc>
          <w:tcPr>
            <w:tcW w:w="1136" w:type="pct"/>
            <w:tcBorders>
              <w:top w:val="nil"/>
              <w:left w:val="nil"/>
              <w:bottom w:val="nil"/>
              <w:right w:val="nil"/>
            </w:tcBorders>
            <w:shd w:val="clear" w:color="auto" w:fill="auto"/>
            <w:noWrap/>
            <w:vAlign w:val="center"/>
            <w:hideMark/>
          </w:tcPr>
          <w:p w14:paraId="1C5108A5" w14:textId="77777777" w:rsidR="00F814B9" w:rsidRPr="0006648B" w:rsidRDefault="00F814B9" w:rsidP="00F814B9">
            <w:pPr>
              <w:rPr>
                <w:lang w:eastAsia="en-GB"/>
              </w:rPr>
            </w:pPr>
            <w:r w:rsidRPr="0006648B">
              <w:rPr>
                <w:lang w:eastAsia="en-GB"/>
              </w:rPr>
              <w:t>0.13</w:t>
            </w:r>
          </w:p>
        </w:tc>
      </w:tr>
      <w:tr w:rsidR="00F814B9" w:rsidRPr="0006648B" w14:paraId="438AD029" w14:textId="77777777" w:rsidTr="00B63797">
        <w:trPr>
          <w:trHeight w:val="345"/>
        </w:trPr>
        <w:tc>
          <w:tcPr>
            <w:tcW w:w="1040" w:type="pct"/>
            <w:vMerge/>
            <w:tcBorders>
              <w:left w:val="nil"/>
              <w:bottom w:val="single" w:sz="12" w:space="0" w:color="auto"/>
              <w:right w:val="nil"/>
            </w:tcBorders>
            <w:shd w:val="clear" w:color="auto" w:fill="auto"/>
            <w:vAlign w:val="center"/>
            <w:hideMark/>
          </w:tcPr>
          <w:p w14:paraId="10C6095E" w14:textId="77777777" w:rsidR="00F814B9" w:rsidRPr="0006648B" w:rsidRDefault="00F814B9" w:rsidP="00F814B9">
            <w:pPr>
              <w:rPr>
                <w:lang w:eastAsia="en-GB"/>
              </w:rPr>
            </w:pPr>
          </w:p>
        </w:tc>
        <w:tc>
          <w:tcPr>
            <w:tcW w:w="660" w:type="pct"/>
            <w:tcBorders>
              <w:top w:val="nil"/>
              <w:left w:val="nil"/>
              <w:bottom w:val="single" w:sz="12" w:space="0" w:color="auto"/>
              <w:right w:val="nil"/>
            </w:tcBorders>
            <w:shd w:val="clear" w:color="auto" w:fill="auto"/>
            <w:noWrap/>
            <w:vAlign w:val="center"/>
            <w:hideMark/>
          </w:tcPr>
          <w:p w14:paraId="18621A9E" w14:textId="77777777" w:rsidR="00F814B9" w:rsidRPr="0006648B" w:rsidRDefault="00F814B9" w:rsidP="00F814B9">
            <w:pPr>
              <w:rPr>
                <w:lang w:eastAsia="en-GB"/>
              </w:rPr>
            </w:pPr>
            <w:r w:rsidRPr="0006648B">
              <w:rPr>
                <w:lang w:eastAsia="en-GB"/>
              </w:rPr>
              <w:t>All</w:t>
            </w:r>
          </w:p>
        </w:tc>
        <w:tc>
          <w:tcPr>
            <w:tcW w:w="649" w:type="pct"/>
            <w:tcBorders>
              <w:top w:val="nil"/>
              <w:left w:val="nil"/>
              <w:bottom w:val="single" w:sz="12" w:space="0" w:color="auto"/>
              <w:right w:val="nil"/>
            </w:tcBorders>
            <w:shd w:val="clear" w:color="auto" w:fill="auto"/>
            <w:noWrap/>
            <w:vAlign w:val="center"/>
            <w:hideMark/>
          </w:tcPr>
          <w:p w14:paraId="06A3CD1C" w14:textId="77777777" w:rsidR="00F814B9" w:rsidRPr="0006648B" w:rsidRDefault="00F814B9" w:rsidP="00F814B9">
            <w:pPr>
              <w:rPr>
                <w:lang w:eastAsia="en-GB"/>
              </w:rPr>
            </w:pPr>
            <w:r w:rsidRPr="0006648B">
              <w:rPr>
                <w:lang w:eastAsia="en-GB"/>
              </w:rPr>
              <w:t>0.21</w:t>
            </w:r>
          </w:p>
        </w:tc>
        <w:tc>
          <w:tcPr>
            <w:tcW w:w="908" w:type="pct"/>
            <w:tcBorders>
              <w:top w:val="nil"/>
              <w:left w:val="nil"/>
              <w:bottom w:val="single" w:sz="12" w:space="0" w:color="auto"/>
              <w:right w:val="nil"/>
            </w:tcBorders>
            <w:shd w:val="clear" w:color="auto" w:fill="auto"/>
            <w:noWrap/>
            <w:vAlign w:val="center"/>
            <w:hideMark/>
          </w:tcPr>
          <w:p w14:paraId="55005701" w14:textId="77777777" w:rsidR="00F814B9" w:rsidRPr="0006648B" w:rsidRDefault="00F814B9" w:rsidP="00F814B9">
            <w:pPr>
              <w:rPr>
                <w:lang w:eastAsia="en-GB"/>
              </w:rPr>
            </w:pPr>
            <w:r w:rsidRPr="0006648B">
              <w:rPr>
                <w:lang w:eastAsia="en-GB"/>
              </w:rPr>
              <w:t>0.22</w:t>
            </w:r>
          </w:p>
        </w:tc>
        <w:tc>
          <w:tcPr>
            <w:tcW w:w="607" w:type="pct"/>
            <w:tcBorders>
              <w:top w:val="nil"/>
              <w:left w:val="nil"/>
              <w:bottom w:val="single" w:sz="12" w:space="0" w:color="auto"/>
              <w:right w:val="nil"/>
            </w:tcBorders>
            <w:shd w:val="clear" w:color="auto" w:fill="auto"/>
            <w:noWrap/>
            <w:vAlign w:val="center"/>
            <w:hideMark/>
          </w:tcPr>
          <w:p w14:paraId="0916A52C" w14:textId="77777777" w:rsidR="00F814B9" w:rsidRPr="0006648B" w:rsidRDefault="00F814B9" w:rsidP="00F814B9">
            <w:pPr>
              <w:rPr>
                <w:lang w:eastAsia="en-GB"/>
              </w:rPr>
            </w:pPr>
            <w:r w:rsidRPr="0006648B">
              <w:rPr>
                <w:lang w:eastAsia="en-GB"/>
              </w:rPr>
              <w:t>-0.03</w:t>
            </w:r>
          </w:p>
        </w:tc>
        <w:tc>
          <w:tcPr>
            <w:tcW w:w="1136" w:type="pct"/>
            <w:tcBorders>
              <w:top w:val="nil"/>
              <w:left w:val="nil"/>
              <w:bottom w:val="single" w:sz="12" w:space="0" w:color="auto"/>
              <w:right w:val="nil"/>
            </w:tcBorders>
            <w:shd w:val="clear" w:color="auto" w:fill="auto"/>
            <w:noWrap/>
            <w:vAlign w:val="center"/>
            <w:hideMark/>
          </w:tcPr>
          <w:p w14:paraId="44CB3A5D" w14:textId="77777777" w:rsidR="00F814B9" w:rsidRPr="0006648B" w:rsidRDefault="00F814B9" w:rsidP="00F814B9">
            <w:pPr>
              <w:rPr>
                <w:lang w:eastAsia="en-GB"/>
              </w:rPr>
            </w:pPr>
            <w:r w:rsidRPr="0006648B">
              <w:rPr>
                <w:lang w:eastAsia="en-GB"/>
              </w:rPr>
              <w:t>0.45</w:t>
            </w:r>
          </w:p>
        </w:tc>
      </w:tr>
      <w:tr w:rsidR="00F814B9" w:rsidRPr="0006648B" w14:paraId="550E4850" w14:textId="77777777" w:rsidTr="00B63797">
        <w:trPr>
          <w:trHeight w:val="345"/>
        </w:trPr>
        <w:tc>
          <w:tcPr>
            <w:tcW w:w="1040" w:type="pct"/>
            <w:vMerge w:val="restart"/>
            <w:tcBorders>
              <w:top w:val="nil"/>
              <w:left w:val="nil"/>
              <w:right w:val="nil"/>
            </w:tcBorders>
            <w:shd w:val="clear" w:color="auto" w:fill="auto"/>
            <w:vAlign w:val="center"/>
            <w:hideMark/>
          </w:tcPr>
          <w:p w14:paraId="3F608E96" w14:textId="77777777" w:rsidR="00F814B9" w:rsidRPr="0006648B" w:rsidRDefault="00F814B9" w:rsidP="00F814B9">
            <w:pPr>
              <w:rPr>
                <w:lang w:eastAsia="en-GB"/>
              </w:rPr>
            </w:pPr>
            <w:r w:rsidRPr="0006648B">
              <w:rPr>
                <w:lang w:eastAsia="en-GB"/>
              </w:rPr>
              <w:t>Maun Tower</w:t>
            </w:r>
          </w:p>
        </w:tc>
        <w:tc>
          <w:tcPr>
            <w:tcW w:w="660" w:type="pct"/>
            <w:tcBorders>
              <w:top w:val="nil"/>
              <w:left w:val="nil"/>
              <w:bottom w:val="nil"/>
              <w:right w:val="nil"/>
            </w:tcBorders>
            <w:shd w:val="clear" w:color="auto" w:fill="auto"/>
            <w:noWrap/>
            <w:vAlign w:val="center"/>
            <w:hideMark/>
          </w:tcPr>
          <w:p w14:paraId="764AD439" w14:textId="77777777" w:rsidR="00F814B9" w:rsidRPr="0006648B" w:rsidRDefault="00F814B9" w:rsidP="00F814B9">
            <w:pPr>
              <w:rPr>
                <w:lang w:eastAsia="en-GB"/>
              </w:rPr>
            </w:pPr>
            <w:r w:rsidRPr="0006648B">
              <w:rPr>
                <w:lang w:eastAsia="en-GB"/>
              </w:rPr>
              <w:t>June</w:t>
            </w:r>
          </w:p>
        </w:tc>
        <w:tc>
          <w:tcPr>
            <w:tcW w:w="649" w:type="pct"/>
            <w:tcBorders>
              <w:top w:val="nil"/>
              <w:left w:val="nil"/>
              <w:bottom w:val="nil"/>
              <w:right w:val="nil"/>
            </w:tcBorders>
            <w:shd w:val="clear" w:color="auto" w:fill="auto"/>
            <w:noWrap/>
            <w:vAlign w:val="center"/>
            <w:hideMark/>
          </w:tcPr>
          <w:p w14:paraId="2FBC96B4" w14:textId="77777777" w:rsidR="00F814B9" w:rsidRPr="0006648B" w:rsidRDefault="00F814B9" w:rsidP="00F814B9">
            <w:pPr>
              <w:rPr>
                <w:lang w:eastAsia="en-GB"/>
              </w:rPr>
            </w:pPr>
            <w:r w:rsidRPr="0006648B">
              <w:rPr>
                <w:lang w:eastAsia="en-GB"/>
              </w:rPr>
              <w:t>0.06</w:t>
            </w:r>
          </w:p>
        </w:tc>
        <w:tc>
          <w:tcPr>
            <w:tcW w:w="908" w:type="pct"/>
            <w:tcBorders>
              <w:top w:val="nil"/>
              <w:left w:val="nil"/>
              <w:bottom w:val="nil"/>
              <w:right w:val="nil"/>
            </w:tcBorders>
            <w:shd w:val="clear" w:color="auto" w:fill="auto"/>
            <w:noWrap/>
            <w:vAlign w:val="center"/>
            <w:hideMark/>
          </w:tcPr>
          <w:p w14:paraId="70EE44F0" w14:textId="77777777" w:rsidR="00F814B9" w:rsidRPr="0006648B" w:rsidRDefault="00F814B9" w:rsidP="00F814B9">
            <w:pPr>
              <w:rPr>
                <w:lang w:eastAsia="en-GB"/>
              </w:rPr>
            </w:pPr>
            <w:r w:rsidRPr="0006648B">
              <w:rPr>
                <w:lang w:eastAsia="en-GB"/>
              </w:rPr>
              <w:t>0.10</w:t>
            </w:r>
          </w:p>
        </w:tc>
        <w:tc>
          <w:tcPr>
            <w:tcW w:w="607" w:type="pct"/>
            <w:tcBorders>
              <w:top w:val="nil"/>
              <w:left w:val="nil"/>
              <w:bottom w:val="nil"/>
              <w:right w:val="nil"/>
            </w:tcBorders>
            <w:shd w:val="clear" w:color="auto" w:fill="auto"/>
            <w:noWrap/>
            <w:vAlign w:val="center"/>
            <w:hideMark/>
          </w:tcPr>
          <w:p w14:paraId="7FD7AB50" w14:textId="77777777" w:rsidR="00F814B9" w:rsidRPr="0006648B" w:rsidRDefault="00F814B9" w:rsidP="00F814B9">
            <w:pPr>
              <w:rPr>
                <w:lang w:eastAsia="en-GB"/>
              </w:rPr>
            </w:pPr>
            <w:r w:rsidRPr="0006648B">
              <w:rPr>
                <w:lang w:eastAsia="en-GB"/>
              </w:rPr>
              <w:t>-0.55</w:t>
            </w:r>
          </w:p>
        </w:tc>
        <w:tc>
          <w:tcPr>
            <w:tcW w:w="1136" w:type="pct"/>
            <w:tcBorders>
              <w:top w:val="nil"/>
              <w:left w:val="nil"/>
              <w:bottom w:val="nil"/>
              <w:right w:val="nil"/>
            </w:tcBorders>
            <w:shd w:val="clear" w:color="auto" w:fill="auto"/>
            <w:noWrap/>
            <w:vAlign w:val="center"/>
            <w:hideMark/>
          </w:tcPr>
          <w:p w14:paraId="0FD40D48" w14:textId="77777777" w:rsidR="00F814B9" w:rsidRPr="0006648B" w:rsidRDefault="00F814B9" w:rsidP="00F814B9">
            <w:pPr>
              <w:rPr>
                <w:lang w:eastAsia="en-GB"/>
              </w:rPr>
            </w:pPr>
            <w:r w:rsidRPr="0006648B">
              <w:rPr>
                <w:lang w:eastAsia="en-GB"/>
              </w:rPr>
              <w:t>0.57</w:t>
            </w:r>
          </w:p>
        </w:tc>
      </w:tr>
      <w:tr w:rsidR="00F814B9" w:rsidRPr="0006648B" w14:paraId="2C6A108C" w14:textId="77777777" w:rsidTr="00B63797">
        <w:trPr>
          <w:trHeight w:val="330"/>
        </w:trPr>
        <w:tc>
          <w:tcPr>
            <w:tcW w:w="1040" w:type="pct"/>
            <w:vMerge/>
            <w:tcBorders>
              <w:left w:val="nil"/>
              <w:right w:val="nil"/>
            </w:tcBorders>
            <w:shd w:val="clear" w:color="auto" w:fill="auto"/>
            <w:vAlign w:val="center"/>
            <w:hideMark/>
          </w:tcPr>
          <w:p w14:paraId="1FF91801"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321AAA44" w14:textId="77777777" w:rsidR="00F814B9" w:rsidRPr="0006648B" w:rsidRDefault="00F814B9" w:rsidP="00F814B9">
            <w:pPr>
              <w:rPr>
                <w:lang w:eastAsia="en-GB"/>
              </w:rPr>
            </w:pPr>
            <w:r w:rsidRPr="0006648B">
              <w:rPr>
                <w:lang w:eastAsia="en-GB"/>
              </w:rPr>
              <w:t>July</w:t>
            </w:r>
          </w:p>
        </w:tc>
        <w:tc>
          <w:tcPr>
            <w:tcW w:w="649" w:type="pct"/>
            <w:tcBorders>
              <w:top w:val="nil"/>
              <w:left w:val="nil"/>
              <w:bottom w:val="nil"/>
              <w:right w:val="nil"/>
            </w:tcBorders>
            <w:shd w:val="clear" w:color="auto" w:fill="auto"/>
            <w:noWrap/>
            <w:vAlign w:val="center"/>
            <w:hideMark/>
          </w:tcPr>
          <w:p w14:paraId="4402CC9E" w14:textId="77777777" w:rsidR="00F814B9" w:rsidRPr="0006648B" w:rsidRDefault="00F814B9" w:rsidP="00F814B9">
            <w:pPr>
              <w:rPr>
                <w:lang w:eastAsia="en-GB"/>
              </w:rPr>
            </w:pPr>
            <w:r w:rsidRPr="0006648B">
              <w:rPr>
                <w:lang w:eastAsia="en-GB"/>
              </w:rPr>
              <w:t>0.12</w:t>
            </w:r>
          </w:p>
        </w:tc>
        <w:tc>
          <w:tcPr>
            <w:tcW w:w="908" w:type="pct"/>
            <w:tcBorders>
              <w:top w:val="nil"/>
              <w:left w:val="nil"/>
              <w:bottom w:val="nil"/>
              <w:right w:val="nil"/>
            </w:tcBorders>
            <w:shd w:val="clear" w:color="auto" w:fill="auto"/>
            <w:noWrap/>
            <w:vAlign w:val="center"/>
            <w:hideMark/>
          </w:tcPr>
          <w:p w14:paraId="3A70A20A" w14:textId="77777777" w:rsidR="00F814B9" w:rsidRPr="0006648B" w:rsidRDefault="00F814B9" w:rsidP="00F814B9">
            <w:pPr>
              <w:rPr>
                <w:lang w:eastAsia="en-GB"/>
              </w:rPr>
            </w:pPr>
            <w:r w:rsidRPr="0006648B">
              <w:rPr>
                <w:lang w:eastAsia="en-GB"/>
              </w:rPr>
              <w:t>0.12</w:t>
            </w:r>
          </w:p>
        </w:tc>
        <w:tc>
          <w:tcPr>
            <w:tcW w:w="607" w:type="pct"/>
            <w:tcBorders>
              <w:top w:val="nil"/>
              <w:left w:val="nil"/>
              <w:bottom w:val="nil"/>
              <w:right w:val="nil"/>
            </w:tcBorders>
            <w:shd w:val="clear" w:color="auto" w:fill="auto"/>
            <w:noWrap/>
            <w:vAlign w:val="center"/>
            <w:hideMark/>
          </w:tcPr>
          <w:p w14:paraId="0E052EE8" w14:textId="77777777" w:rsidR="00F814B9" w:rsidRPr="0006648B" w:rsidRDefault="00F814B9" w:rsidP="00F814B9">
            <w:pPr>
              <w:rPr>
                <w:lang w:eastAsia="en-GB"/>
              </w:rPr>
            </w:pPr>
            <w:r w:rsidRPr="0006648B">
              <w:rPr>
                <w:lang w:eastAsia="en-GB"/>
              </w:rPr>
              <w:t>-0.04</w:t>
            </w:r>
          </w:p>
        </w:tc>
        <w:tc>
          <w:tcPr>
            <w:tcW w:w="1136" w:type="pct"/>
            <w:tcBorders>
              <w:top w:val="nil"/>
              <w:left w:val="nil"/>
              <w:bottom w:val="nil"/>
              <w:right w:val="nil"/>
            </w:tcBorders>
            <w:shd w:val="clear" w:color="auto" w:fill="auto"/>
            <w:noWrap/>
            <w:vAlign w:val="center"/>
            <w:hideMark/>
          </w:tcPr>
          <w:p w14:paraId="77E52284" w14:textId="77777777" w:rsidR="00F814B9" w:rsidRPr="0006648B" w:rsidRDefault="00F814B9" w:rsidP="00F814B9">
            <w:pPr>
              <w:rPr>
                <w:lang w:eastAsia="en-GB"/>
              </w:rPr>
            </w:pPr>
            <w:r w:rsidRPr="0006648B">
              <w:rPr>
                <w:lang w:eastAsia="en-GB"/>
              </w:rPr>
              <w:t>0.69</w:t>
            </w:r>
          </w:p>
        </w:tc>
      </w:tr>
      <w:tr w:rsidR="00F814B9" w:rsidRPr="0006648B" w14:paraId="610D447E" w14:textId="77777777" w:rsidTr="00B63797">
        <w:trPr>
          <w:trHeight w:val="330"/>
        </w:trPr>
        <w:tc>
          <w:tcPr>
            <w:tcW w:w="1040" w:type="pct"/>
            <w:vMerge/>
            <w:tcBorders>
              <w:left w:val="nil"/>
              <w:right w:val="nil"/>
            </w:tcBorders>
            <w:shd w:val="clear" w:color="auto" w:fill="auto"/>
            <w:vAlign w:val="center"/>
            <w:hideMark/>
          </w:tcPr>
          <w:p w14:paraId="7C09A897"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1995B1FA" w14:textId="77777777" w:rsidR="00F814B9" w:rsidRPr="0006648B" w:rsidRDefault="00F814B9" w:rsidP="00F814B9">
            <w:pPr>
              <w:rPr>
                <w:lang w:eastAsia="en-GB"/>
              </w:rPr>
            </w:pPr>
            <w:r w:rsidRPr="0006648B">
              <w:rPr>
                <w:lang w:eastAsia="en-GB"/>
              </w:rPr>
              <w:t>August</w:t>
            </w:r>
          </w:p>
        </w:tc>
        <w:tc>
          <w:tcPr>
            <w:tcW w:w="649" w:type="pct"/>
            <w:tcBorders>
              <w:top w:val="nil"/>
              <w:left w:val="nil"/>
              <w:bottom w:val="nil"/>
              <w:right w:val="nil"/>
            </w:tcBorders>
            <w:shd w:val="clear" w:color="auto" w:fill="auto"/>
            <w:noWrap/>
            <w:vAlign w:val="center"/>
            <w:hideMark/>
          </w:tcPr>
          <w:p w14:paraId="1ED986E2" w14:textId="77777777" w:rsidR="00F814B9" w:rsidRPr="0006648B" w:rsidRDefault="00F814B9" w:rsidP="00F814B9">
            <w:pPr>
              <w:rPr>
                <w:lang w:eastAsia="en-GB"/>
              </w:rPr>
            </w:pPr>
            <w:r w:rsidRPr="0006648B">
              <w:rPr>
                <w:lang w:eastAsia="en-GB"/>
              </w:rPr>
              <w:t>0.40</w:t>
            </w:r>
          </w:p>
        </w:tc>
        <w:tc>
          <w:tcPr>
            <w:tcW w:w="908" w:type="pct"/>
            <w:tcBorders>
              <w:top w:val="nil"/>
              <w:left w:val="nil"/>
              <w:bottom w:val="nil"/>
              <w:right w:val="nil"/>
            </w:tcBorders>
            <w:shd w:val="clear" w:color="auto" w:fill="auto"/>
            <w:noWrap/>
            <w:vAlign w:val="center"/>
            <w:hideMark/>
          </w:tcPr>
          <w:p w14:paraId="1A185562" w14:textId="77777777" w:rsidR="00F814B9" w:rsidRPr="0006648B" w:rsidRDefault="00F814B9" w:rsidP="00F814B9">
            <w:pPr>
              <w:rPr>
                <w:lang w:eastAsia="en-GB"/>
              </w:rPr>
            </w:pPr>
            <w:r w:rsidRPr="0006648B">
              <w:rPr>
                <w:lang w:eastAsia="en-GB"/>
              </w:rPr>
              <w:t>0.39</w:t>
            </w:r>
          </w:p>
        </w:tc>
        <w:tc>
          <w:tcPr>
            <w:tcW w:w="607" w:type="pct"/>
            <w:tcBorders>
              <w:top w:val="nil"/>
              <w:left w:val="nil"/>
              <w:bottom w:val="nil"/>
              <w:right w:val="nil"/>
            </w:tcBorders>
            <w:shd w:val="clear" w:color="auto" w:fill="auto"/>
            <w:noWrap/>
            <w:vAlign w:val="center"/>
            <w:hideMark/>
          </w:tcPr>
          <w:p w14:paraId="32905CCE" w14:textId="77777777" w:rsidR="00F814B9" w:rsidRPr="0006648B" w:rsidRDefault="00F814B9" w:rsidP="00F814B9">
            <w:pPr>
              <w:rPr>
                <w:lang w:eastAsia="en-GB"/>
              </w:rPr>
            </w:pPr>
            <w:r w:rsidRPr="0006648B">
              <w:rPr>
                <w:lang w:eastAsia="en-GB"/>
              </w:rPr>
              <w:t>0.05</w:t>
            </w:r>
          </w:p>
        </w:tc>
        <w:tc>
          <w:tcPr>
            <w:tcW w:w="1136" w:type="pct"/>
            <w:tcBorders>
              <w:top w:val="nil"/>
              <w:left w:val="nil"/>
              <w:bottom w:val="nil"/>
              <w:right w:val="nil"/>
            </w:tcBorders>
            <w:shd w:val="clear" w:color="auto" w:fill="auto"/>
            <w:noWrap/>
            <w:vAlign w:val="center"/>
            <w:hideMark/>
          </w:tcPr>
          <w:p w14:paraId="67451A42" w14:textId="77777777" w:rsidR="00F814B9" w:rsidRPr="0006648B" w:rsidRDefault="00F814B9" w:rsidP="00F814B9">
            <w:pPr>
              <w:rPr>
                <w:lang w:eastAsia="en-GB"/>
              </w:rPr>
            </w:pPr>
            <w:r w:rsidRPr="0006648B">
              <w:rPr>
                <w:lang w:eastAsia="en-GB"/>
              </w:rPr>
              <w:t>0.61</w:t>
            </w:r>
          </w:p>
        </w:tc>
      </w:tr>
      <w:tr w:rsidR="00F814B9" w:rsidRPr="0006648B" w14:paraId="302D0754" w14:textId="77777777" w:rsidTr="00B63797">
        <w:trPr>
          <w:trHeight w:val="345"/>
        </w:trPr>
        <w:tc>
          <w:tcPr>
            <w:tcW w:w="1040" w:type="pct"/>
            <w:vMerge/>
            <w:tcBorders>
              <w:left w:val="nil"/>
              <w:bottom w:val="single" w:sz="12" w:space="0" w:color="auto"/>
              <w:right w:val="nil"/>
            </w:tcBorders>
            <w:shd w:val="clear" w:color="auto" w:fill="auto"/>
            <w:vAlign w:val="center"/>
            <w:hideMark/>
          </w:tcPr>
          <w:p w14:paraId="550992E7" w14:textId="77777777" w:rsidR="00F814B9" w:rsidRPr="0006648B" w:rsidRDefault="00F814B9" w:rsidP="00F814B9">
            <w:pPr>
              <w:rPr>
                <w:lang w:eastAsia="en-GB"/>
              </w:rPr>
            </w:pPr>
          </w:p>
        </w:tc>
        <w:tc>
          <w:tcPr>
            <w:tcW w:w="660" w:type="pct"/>
            <w:tcBorders>
              <w:top w:val="nil"/>
              <w:left w:val="nil"/>
              <w:bottom w:val="single" w:sz="12" w:space="0" w:color="auto"/>
              <w:right w:val="nil"/>
            </w:tcBorders>
            <w:shd w:val="clear" w:color="auto" w:fill="auto"/>
            <w:noWrap/>
            <w:vAlign w:val="center"/>
            <w:hideMark/>
          </w:tcPr>
          <w:p w14:paraId="6B558ECB" w14:textId="77777777" w:rsidR="00F814B9" w:rsidRPr="0006648B" w:rsidRDefault="00F814B9" w:rsidP="00F814B9">
            <w:pPr>
              <w:rPr>
                <w:lang w:eastAsia="en-GB"/>
              </w:rPr>
            </w:pPr>
            <w:r w:rsidRPr="0006648B">
              <w:rPr>
                <w:lang w:eastAsia="en-GB"/>
              </w:rPr>
              <w:t>All</w:t>
            </w:r>
          </w:p>
        </w:tc>
        <w:tc>
          <w:tcPr>
            <w:tcW w:w="649" w:type="pct"/>
            <w:tcBorders>
              <w:top w:val="nil"/>
              <w:left w:val="nil"/>
              <w:bottom w:val="single" w:sz="12" w:space="0" w:color="auto"/>
              <w:right w:val="nil"/>
            </w:tcBorders>
            <w:shd w:val="clear" w:color="auto" w:fill="auto"/>
            <w:noWrap/>
            <w:vAlign w:val="center"/>
            <w:hideMark/>
          </w:tcPr>
          <w:p w14:paraId="4C53EAA5" w14:textId="77777777" w:rsidR="00F814B9" w:rsidRPr="0006648B" w:rsidRDefault="00F814B9" w:rsidP="00F814B9">
            <w:pPr>
              <w:rPr>
                <w:lang w:eastAsia="en-GB"/>
              </w:rPr>
            </w:pPr>
            <w:r w:rsidRPr="0006648B">
              <w:rPr>
                <w:lang w:eastAsia="en-GB"/>
              </w:rPr>
              <w:t>0.21</w:t>
            </w:r>
          </w:p>
        </w:tc>
        <w:tc>
          <w:tcPr>
            <w:tcW w:w="908" w:type="pct"/>
            <w:tcBorders>
              <w:top w:val="nil"/>
              <w:left w:val="nil"/>
              <w:bottom w:val="single" w:sz="12" w:space="0" w:color="auto"/>
              <w:right w:val="nil"/>
            </w:tcBorders>
            <w:shd w:val="clear" w:color="auto" w:fill="auto"/>
            <w:noWrap/>
            <w:vAlign w:val="center"/>
            <w:hideMark/>
          </w:tcPr>
          <w:p w14:paraId="4A5DA12B" w14:textId="77777777" w:rsidR="00F814B9" w:rsidRPr="0006648B" w:rsidRDefault="00F814B9" w:rsidP="00F814B9">
            <w:pPr>
              <w:rPr>
                <w:lang w:eastAsia="en-GB"/>
              </w:rPr>
            </w:pPr>
            <w:r w:rsidRPr="0006648B">
              <w:rPr>
                <w:lang w:eastAsia="en-GB"/>
              </w:rPr>
              <w:t>0.22</w:t>
            </w:r>
          </w:p>
        </w:tc>
        <w:tc>
          <w:tcPr>
            <w:tcW w:w="607" w:type="pct"/>
            <w:tcBorders>
              <w:top w:val="nil"/>
              <w:left w:val="nil"/>
              <w:bottom w:val="single" w:sz="12" w:space="0" w:color="auto"/>
              <w:right w:val="nil"/>
            </w:tcBorders>
            <w:shd w:val="clear" w:color="auto" w:fill="auto"/>
            <w:noWrap/>
            <w:vAlign w:val="center"/>
            <w:hideMark/>
          </w:tcPr>
          <w:p w14:paraId="04FCD7AD" w14:textId="77777777" w:rsidR="00F814B9" w:rsidRPr="0006648B" w:rsidRDefault="00F814B9" w:rsidP="00F814B9">
            <w:pPr>
              <w:rPr>
                <w:lang w:eastAsia="en-GB"/>
              </w:rPr>
            </w:pPr>
            <w:r w:rsidRPr="0006648B">
              <w:rPr>
                <w:lang w:eastAsia="en-GB"/>
              </w:rPr>
              <w:t>0.00</w:t>
            </w:r>
          </w:p>
        </w:tc>
        <w:tc>
          <w:tcPr>
            <w:tcW w:w="1136" w:type="pct"/>
            <w:tcBorders>
              <w:top w:val="nil"/>
              <w:left w:val="nil"/>
              <w:bottom w:val="single" w:sz="12" w:space="0" w:color="auto"/>
              <w:right w:val="nil"/>
            </w:tcBorders>
            <w:shd w:val="clear" w:color="auto" w:fill="auto"/>
            <w:noWrap/>
            <w:vAlign w:val="center"/>
            <w:hideMark/>
          </w:tcPr>
          <w:p w14:paraId="72EAAE48" w14:textId="77777777" w:rsidR="00F814B9" w:rsidRPr="0006648B" w:rsidRDefault="00F814B9" w:rsidP="00F814B9">
            <w:pPr>
              <w:rPr>
                <w:lang w:eastAsia="en-GB"/>
              </w:rPr>
            </w:pPr>
            <w:r w:rsidRPr="0006648B">
              <w:rPr>
                <w:lang w:eastAsia="en-GB"/>
              </w:rPr>
              <w:t>0.72</w:t>
            </w:r>
          </w:p>
        </w:tc>
      </w:tr>
      <w:tr w:rsidR="00F814B9" w:rsidRPr="0006648B" w14:paraId="1DE06750" w14:textId="77777777" w:rsidTr="00B63797">
        <w:trPr>
          <w:trHeight w:val="345"/>
        </w:trPr>
        <w:tc>
          <w:tcPr>
            <w:tcW w:w="1040" w:type="pct"/>
            <w:vMerge w:val="restart"/>
            <w:tcBorders>
              <w:top w:val="nil"/>
              <w:left w:val="nil"/>
              <w:right w:val="nil"/>
            </w:tcBorders>
            <w:shd w:val="clear" w:color="auto" w:fill="auto"/>
            <w:vAlign w:val="center"/>
            <w:hideMark/>
          </w:tcPr>
          <w:p w14:paraId="4A7EEF11" w14:textId="77777777" w:rsidR="00F814B9" w:rsidRPr="0006648B" w:rsidRDefault="00F814B9" w:rsidP="00F814B9">
            <w:pPr>
              <w:rPr>
                <w:lang w:eastAsia="en-GB"/>
              </w:rPr>
            </w:pPr>
            <w:r w:rsidRPr="0006648B">
              <w:rPr>
                <w:lang w:eastAsia="en-GB"/>
              </w:rPr>
              <w:t>Welgegund</w:t>
            </w:r>
          </w:p>
        </w:tc>
        <w:tc>
          <w:tcPr>
            <w:tcW w:w="660" w:type="pct"/>
            <w:tcBorders>
              <w:top w:val="nil"/>
              <w:left w:val="nil"/>
              <w:bottom w:val="nil"/>
              <w:right w:val="nil"/>
            </w:tcBorders>
            <w:shd w:val="clear" w:color="auto" w:fill="auto"/>
            <w:noWrap/>
            <w:vAlign w:val="center"/>
            <w:hideMark/>
          </w:tcPr>
          <w:p w14:paraId="02A638F2" w14:textId="77777777" w:rsidR="00F814B9" w:rsidRPr="0006648B" w:rsidRDefault="00F814B9" w:rsidP="00F814B9">
            <w:pPr>
              <w:rPr>
                <w:lang w:eastAsia="en-GB"/>
              </w:rPr>
            </w:pPr>
            <w:r w:rsidRPr="0006648B">
              <w:rPr>
                <w:lang w:eastAsia="en-GB"/>
              </w:rPr>
              <w:t>June</w:t>
            </w:r>
          </w:p>
        </w:tc>
        <w:tc>
          <w:tcPr>
            <w:tcW w:w="649" w:type="pct"/>
            <w:tcBorders>
              <w:top w:val="nil"/>
              <w:left w:val="nil"/>
              <w:bottom w:val="nil"/>
              <w:right w:val="nil"/>
            </w:tcBorders>
            <w:shd w:val="clear" w:color="auto" w:fill="auto"/>
            <w:noWrap/>
            <w:vAlign w:val="center"/>
            <w:hideMark/>
          </w:tcPr>
          <w:p w14:paraId="3DE34041" w14:textId="77777777" w:rsidR="00F814B9" w:rsidRPr="0006648B" w:rsidRDefault="00F814B9" w:rsidP="00F814B9">
            <w:pPr>
              <w:rPr>
                <w:lang w:eastAsia="en-GB"/>
              </w:rPr>
            </w:pPr>
            <w:r w:rsidRPr="0006648B">
              <w:rPr>
                <w:lang w:eastAsia="en-GB"/>
              </w:rPr>
              <w:t>0.13</w:t>
            </w:r>
          </w:p>
        </w:tc>
        <w:tc>
          <w:tcPr>
            <w:tcW w:w="908" w:type="pct"/>
            <w:tcBorders>
              <w:top w:val="nil"/>
              <w:left w:val="nil"/>
              <w:bottom w:val="nil"/>
              <w:right w:val="nil"/>
            </w:tcBorders>
            <w:shd w:val="clear" w:color="auto" w:fill="auto"/>
            <w:noWrap/>
            <w:vAlign w:val="center"/>
            <w:hideMark/>
          </w:tcPr>
          <w:p w14:paraId="5224DB20" w14:textId="77777777" w:rsidR="00F814B9" w:rsidRPr="0006648B" w:rsidRDefault="00F814B9" w:rsidP="00F814B9">
            <w:pPr>
              <w:rPr>
                <w:lang w:eastAsia="en-GB"/>
              </w:rPr>
            </w:pPr>
            <w:r w:rsidRPr="0006648B">
              <w:rPr>
                <w:lang w:eastAsia="en-GB"/>
              </w:rPr>
              <w:t>0.12</w:t>
            </w:r>
          </w:p>
        </w:tc>
        <w:tc>
          <w:tcPr>
            <w:tcW w:w="607" w:type="pct"/>
            <w:tcBorders>
              <w:top w:val="nil"/>
              <w:left w:val="nil"/>
              <w:bottom w:val="nil"/>
              <w:right w:val="nil"/>
            </w:tcBorders>
            <w:shd w:val="clear" w:color="auto" w:fill="auto"/>
            <w:noWrap/>
            <w:vAlign w:val="center"/>
            <w:hideMark/>
          </w:tcPr>
          <w:p w14:paraId="6AF73F7A" w14:textId="77777777" w:rsidR="00F814B9" w:rsidRPr="0006648B" w:rsidRDefault="00F814B9" w:rsidP="00F814B9">
            <w:pPr>
              <w:rPr>
                <w:lang w:eastAsia="en-GB"/>
              </w:rPr>
            </w:pPr>
            <w:r w:rsidRPr="0006648B">
              <w:rPr>
                <w:lang w:eastAsia="en-GB"/>
              </w:rPr>
              <w:t>0.10</w:t>
            </w:r>
          </w:p>
        </w:tc>
        <w:tc>
          <w:tcPr>
            <w:tcW w:w="1136" w:type="pct"/>
            <w:tcBorders>
              <w:top w:val="nil"/>
              <w:left w:val="nil"/>
              <w:bottom w:val="nil"/>
              <w:right w:val="nil"/>
            </w:tcBorders>
            <w:shd w:val="clear" w:color="auto" w:fill="auto"/>
            <w:noWrap/>
            <w:vAlign w:val="center"/>
            <w:hideMark/>
          </w:tcPr>
          <w:p w14:paraId="2A4B17E5" w14:textId="77777777" w:rsidR="00F814B9" w:rsidRPr="0006648B" w:rsidRDefault="00F814B9" w:rsidP="00F814B9">
            <w:pPr>
              <w:rPr>
                <w:lang w:eastAsia="en-GB"/>
              </w:rPr>
            </w:pPr>
            <w:r w:rsidRPr="0006648B">
              <w:rPr>
                <w:lang w:eastAsia="en-GB"/>
              </w:rPr>
              <w:t>0.57</w:t>
            </w:r>
          </w:p>
        </w:tc>
      </w:tr>
      <w:tr w:rsidR="00F814B9" w:rsidRPr="0006648B" w14:paraId="2B9CB197" w14:textId="77777777" w:rsidTr="00B63797">
        <w:trPr>
          <w:trHeight w:val="330"/>
        </w:trPr>
        <w:tc>
          <w:tcPr>
            <w:tcW w:w="1040" w:type="pct"/>
            <w:vMerge/>
            <w:tcBorders>
              <w:left w:val="nil"/>
              <w:right w:val="nil"/>
            </w:tcBorders>
            <w:shd w:val="clear" w:color="auto" w:fill="auto"/>
            <w:vAlign w:val="center"/>
            <w:hideMark/>
          </w:tcPr>
          <w:p w14:paraId="44E8279A"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194419FC" w14:textId="77777777" w:rsidR="00F814B9" w:rsidRPr="0006648B" w:rsidRDefault="00F814B9" w:rsidP="00F814B9">
            <w:pPr>
              <w:rPr>
                <w:lang w:eastAsia="en-GB"/>
              </w:rPr>
            </w:pPr>
            <w:r w:rsidRPr="0006648B">
              <w:rPr>
                <w:lang w:eastAsia="en-GB"/>
              </w:rPr>
              <w:t>July</w:t>
            </w:r>
          </w:p>
        </w:tc>
        <w:tc>
          <w:tcPr>
            <w:tcW w:w="649" w:type="pct"/>
            <w:tcBorders>
              <w:top w:val="nil"/>
              <w:left w:val="nil"/>
              <w:bottom w:val="nil"/>
              <w:right w:val="nil"/>
            </w:tcBorders>
            <w:shd w:val="clear" w:color="auto" w:fill="auto"/>
            <w:noWrap/>
            <w:vAlign w:val="center"/>
            <w:hideMark/>
          </w:tcPr>
          <w:p w14:paraId="64A5A69F" w14:textId="77777777" w:rsidR="00F814B9" w:rsidRPr="0006648B" w:rsidRDefault="00F814B9" w:rsidP="00F814B9">
            <w:pPr>
              <w:rPr>
                <w:lang w:eastAsia="en-GB"/>
              </w:rPr>
            </w:pPr>
            <w:r w:rsidRPr="0006648B">
              <w:rPr>
                <w:lang w:eastAsia="en-GB"/>
              </w:rPr>
              <w:t>0.13</w:t>
            </w:r>
          </w:p>
        </w:tc>
        <w:tc>
          <w:tcPr>
            <w:tcW w:w="908" w:type="pct"/>
            <w:tcBorders>
              <w:top w:val="nil"/>
              <w:left w:val="nil"/>
              <w:bottom w:val="nil"/>
              <w:right w:val="nil"/>
            </w:tcBorders>
            <w:shd w:val="clear" w:color="auto" w:fill="auto"/>
            <w:noWrap/>
            <w:vAlign w:val="center"/>
            <w:hideMark/>
          </w:tcPr>
          <w:p w14:paraId="41F605F1" w14:textId="77777777" w:rsidR="00F814B9" w:rsidRPr="0006648B" w:rsidRDefault="00F814B9" w:rsidP="00F814B9">
            <w:pPr>
              <w:rPr>
                <w:lang w:eastAsia="en-GB"/>
              </w:rPr>
            </w:pPr>
            <w:r w:rsidRPr="0006648B">
              <w:rPr>
                <w:lang w:eastAsia="en-GB"/>
              </w:rPr>
              <w:t>0.11</w:t>
            </w:r>
          </w:p>
        </w:tc>
        <w:tc>
          <w:tcPr>
            <w:tcW w:w="607" w:type="pct"/>
            <w:tcBorders>
              <w:top w:val="nil"/>
              <w:left w:val="nil"/>
              <w:bottom w:val="nil"/>
              <w:right w:val="nil"/>
            </w:tcBorders>
            <w:shd w:val="clear" w:color="auto" w:fill="auto"/>
            <w:noWrap/>
            <w:vAlign w:val="center"/>
            <w:hideMark/>
          </w:tcPr>
          <w:p w14:paraId="164EC2C6" w14:textId="77777777" w:rsidR="00F814B9" w:rsidRPr="0006648B" w:rsidRDefault="00F814B9" w:rsidP="00F814B9">
            <w:pPr>
              <w:rPr>
                <w:lang w:eastAsia="en-GB"/>
              </w:rPr>
            </w:pPr>
            <w:r w:rsidRPr="0006648B">
              <w:rPr>
                <w:lang w:eastAsia="en-GB"/>
              </w:rPr>
              <w:t>0.31</w:t>
            </w:r>
          </w:p>
        </w:tc>
        <w:tc>
          <w:tcPr>
            <w:tcW w:w="1136" w:type="pct"/>
            <w:tcBorders>
              <w:top w:val="nil"/>
              <w:left w:val="nil"/>
              <w:bottom w:val="nil"/>
              <w:right w:val="nil"/>
            </w:tcBorders>
            <w:shd w:val="clear" w:color="auto" w:fill="auto"/>
            <w:noWrap/>
            <w:vAlign w:val="center"/>
            <w:hideMark/>
          </w:tcPr>
          <w:p w14:paraId="6692DFB3" w14:textId="77777777" w:rsidR="00F814B9" w:rsidRPr="0006648B" w:rsidRDefault="00F814B9" w:rsidP="00F814B9">
            <w:pPr>
              <w:rPr>
                <w:lang w:eastAsia="en-GB"/>
              </w:rPr>
            </w:pPr>
            <w:r w:rsidRPr="0006648B">
              <w:rPr>
                <w:lang w:eastAsia="en-GB"/>
              </w:rPr>
              <w:t>0.50</w:t>
            </w:r>
          </w:p>
        </w:tc>
      </w:tr>
      <w:tr w:rsidR="00F814B9" w:rsidRPr="0006648B" w14:paraId="0378A5DA" w14:textId="77777777" w:rsidTr="00B63797">
        <w:trPr>
          <w:trHeight w:val="330"/>
        </w:trPr>
        <w:tc>
          <w:tcPr>
            <w:tcW w:w="1040" w:type="pct"/>
            <w:vMerge/>
            <w:tcBorders>
              <w:left w:val="nil"/>
              <w:right w:val="nil"/>
            </w:tcBorders>
            <w:shd w:val="clear" w:color="auto" w:fill="auto"/>
            <w:vAlign w:val="center"/>
            <w:hideMark/>
          </w:tcPr>
          <w:p w14:paraId="3555C659"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36A70BAA" w14:textId="77777777" w:rsidR="00F814B9" w:rsidRPr="0006648B" w:rsidRDefault="00F814B9" w:rsidP="00F814B9">
            <w:pPr>
              <w:rPr>
                <w:lang w:eastAsia="en-GB"/>
              </w:rPr>
            </w:pPr>
            <w:r w:rsidRPr="0006648B">
              <w:rPr>
                <w:lang w:eastAsia="en-GB"/>
              </w:rPr>
              <w:t>August</w:t>
            </w:r>
          </w:p>
        </w:tc>
        <w:tc>
          <w:tcPr>
            <w:tcW w:w="649" w:type="pct"/>
            <w:tcBorders>
              <w:top w:val="nil"/>
              <w:left w:val="nil"/>
              <w:bottom w:val="nil"/>
              <w:right w:val="nil"/>
            </w:tcBorders>
            <w:shd w:val="clear" w:color="auto" w:fill="auto"/>
            <w:noWrap/>
            <w:vAlign w:val="center"/>
            <w:hideMark/>
          </w:tcPr>
          <w:p w14:paraId="41774F9A" w14:textId="77777777" w:rsidR="00F814B9" w:rsidRPr="0006648B" w:rsidRDefault="00F814B9" w:rsidP="00F814B9">
            <w:pPr>
              <w:rPr>
                <w:lang w:eastAsia="en-GB"/>
              </w:rPr>
            </w:pPr>
            <w:r w:rsidRPr="0006648B">
              <w:rPr>
                <w:lang w:eastAsia="en-GB"/>
              </w:rPr>
              <w:t>0.52</w:t>
            </w:r>
          </w:p>
        </w:tc>
        <w:tc>
          <w:tcPr>
            <w:tcW w:w="908" w:type="pct"/>
            <w:tcBorders>
              <w:top w:val="nil"/>
              <w:left w:val="nil"/>
              <w:bottom w:val="nil"/>
              <w:right w:val="nil"/>
            </w:tcBorders>
            <w:shd w:val="clear" w:color="auto" w:fill="auto"/>
            <w:noWrap/>
            <w:vAlign w:val="center"/>
            <w:hideMark/>
          </w:tcPr>
          <w:p w14:paraId="19358E6E" w14:textId="77777777" w:rsidR="00F814B9" w:rsidRPr="0006648B" w:rsidRDefault="00F814B9" w:rsidP="00F814B9">
            <w:pPr>
              <w:rPr>
                <w:lang w:eastAsia="en-GB"/>
              </w:rPr>
            </w:pPr>
            <w:r w:rsidRPr="0006648B">
              <w:rPr>
                <w:lang w:eastAsia="en-GB"/>
              </w:rPr>
              <w:t>0.45</w:t>
            </w:r>
          </w:p>
        </w:tc>
        <w:tc>
          <w:tcPr>
            <w:tcW w:w="607" w:type="pct"/>
            <w:tcBorders>
              <w:top w:val="nil"/>
              <w:left w:val="nil"/>
              <w:bottom w:val="nil"/>
              <w:right w:val="nil"/>
            </w:tcBorders>
            <w:shd w:val="clear" w:color="auto" w:fill="auto"/>
            <w:noWrap/>
            <w:vAlign w:val="center"/>
            <w:hideMark/>
          </w:tcPr>
          <w:p w14:paraId="36A5D061" w14:textId="77777777" w:rsidR="00F814B9" w:rsidRPr="0006648B" w:rsidRDefault="00F814B9" w:rsidP="00F814B9">
            <w:pPr>
              <w:rPr>
                <w:lang w:eastAsia="en-GB"/>
              </w:rPr>
            </w:pPr>
            <w:r w:rsidRPr="0006648B">
              <w:rPr>
                <w:lang w:eastAsia="en-GB"/>
              </w:rPr>
              <w:t>0.14</w:t>
            </w:r>
          </w:p>
        </w:tc>
        <w:tc>
          <w:tcPr>
            <w:tcW w:w="1136" w:type="pct"/>
            <w:tcBorders>
              <w:top w:val="nil"/>
              <w:left w:val="nil"/>
              <w:bottom w:val="nil"/>
              <w:right w:val="nil"/>
            </w:tcBorders>
            <w:shd w:val="clear" w:color="auto" w:fill="auto"/>
            <w:noWrap/>
            <w:vAlign w:val="center"/>
            <w:hideMark/>
          </w:tcPr>
          <w:p w14:paraId="1237D87B" w14:textId="77777777" w:rsidR="00F814B9" w:rsidRPr="0006648B" w:rsidRDefault="00F814B9" w:rsidP="00F814B9">
            <w:pPr>
              <w:rPr>
                <w:lang w:eastAsia="en-GB"/>
              </w:rPr>
            </w:pPr>
            <w:r w:rsidRPr="0006648B">
              <w:rPr>
                <w:lang w:eastAsia="en-GB"/>
              </w:rPr>
              <w:t>0.29</w:t>
            </w:r>
          </w:p>
        </w:tc>
      </w:tr>
      <w:tr w:rsidR="00F814B9" w:rsidRPr="0006648B" w14:paraId="3D74D9D9" w14:textId="77777777" w:rsidTr="00B63797">
        <w:trPr>
          <w:trHeight w:val="345"/>
        </w:trPr>
        <w:tc>
          <w:tcPr>
            <w:tcW w:w="1040" w:type="pct"/>
            <w:vMerge/>
            <w:tcBorders>
              <w:left w:val="nil"/>
              <w:bottom w:val="single" w:sz="12" w:space="0" w:color="auto"/>
              <w:right w:val="nil"/>
            </w:tcBorders>
            <w:shd w:val="clear" w:color="auto" w:fill="auto"/>
            <w:vAlign w:val="center"/>
            <w:hideMark/>
          </w:tcPr>
          <w:p w14:paraId="467F5464" w14:textId="77777777" w:rsidR="00F814B9" w:rsidRPr="0006648B" w:rsidRDefault="00F814B9" w:rsidP="00F814B9">
            <w:pPr>
              <w:rPr>
                <w:lang w:eastAsia="en-GB"/>
              </w:rPr>
            </w:pPr>
          </w:p>
        </w:tc>
        <w:tc>
          <w:tcPr>
            <w:tcW w:w="660" w:type="pct"/>
            <w:tcBorders>
              <w:top w:val="nil"/>
              <w:left w:val="nil"/>
              <w:bottom w:val="single" w:sz="12" w:space="0" w:color="auto"/>
              <w:right w:val="nil"/>
            </w:tcBorders>
            <w:shd w:val="clear" w:color="auto" w:fill="auto"/>
            <w:noWrap/>
            <w:vAlign w:val="center"/>
            <w:hideMark/>
          </w:tcPr>
          <w:p w14:paraId="1DD56303" w14:textId="77777777" w:rsidR="00F814B9" w:rsidRPr="0006648B" w:rsidRDefault="00F814B9" w:rsidP="00F814B9">
            <w:pPr>
              <w:rPr>
                <w:lang w:eastAsia="en-GB"/>
              </w:rPr>
            </w:pPr>
            <w:r w:rsidRPr="0006648B">
              <w:rPr>
                <w:lang w:eastAsia="en-GB"/>
              </w:rPr>
              <w:t>All</w:t>
            </w:r>
          </w:p>
        </w:tc>
        <w:tc>
          <w:tcPr>
            <w:tcW w:w="649" w:type="pct"/>
            <w:tcBorders>
              <w:top w:val="nil"/>
              <w:left w:val="nil"/>
              <w:bottom w:val="single" w:sz="12" w:space="0" w:color="auto"/>
              <w:right w:val="nil"/>
            </w:tcBorders>
            <w:shd w:val="clear" w:color="auto" w:fill="auto"/>
            <w:noWrap/>
            <w:vAlign w:val="center"/>
            <w:hideMark/>
          </w:tcPr>
          <w:p w14:paraId="1E442609" w14:textId="77777777" w:rsidR="00F814B9" w:rsidRPr="0006648B" w:rsidRDefault="00F814B9" w:rsidP="00F814B9">
            <w:pPr>
              <w:rPr>
                <w:lang w:eastAsia="en-GB"/>
              </w:rPr>
            </w:pPr>
            <w:r w:rsidRPr="0006648B">
              <w:rPr>
                <w:lang w:eastAsia="en-GB"/>
              </w:rPr>
              <w:t>0.21</w:t>
            </w:r>
          </w:p>
        </w:tc>
        <w:tc>
          <w:tcPr>
            <w:tcW w:w="908" w:type="pct"/>
            <w:tcBorders>
              <w:top w:val="nil"/>
              <w:left w:val="nil"/>
              <w:bottom w:val="single" w:sz="12" w:space="0" w:color="auto"/>
              <w:right w:val="nil"/>
            </w:tcBorders>
            <w:shd w:val="clear" w:color="auto" w:fill="auto"/>
            <w:noWrap/>
            <w:vAlign w:val="center"/>
            <w:hideMark/>
          </w:tcPr>
          <w:p w14:paraId="3773E6BC" w14:textId="77777777" w:rsidR="00F814B9" w:rsidRPr="0006648B" w:rsidRDefault="00F814B9" w:rsidP="00F814B9">
            <w:pPr>
              <w:rPr>
                <w:lang w:eastAsia="en-GB"/>
              </w:rPr>
            </w:pPr>
            <w:r w:rsidRPr="0006648B">
              <w:rPr>
                <w:lang w:eastAsia="en-GB"/>
              </w:rPr>
              <w:t>0.18</w:t>
            </w:r>
          </w:p>
        </w:tc>
        <w:tc>
          <w:tcPr>
            <w:tcW w:w="607" w:type="pct"/>
            <w:tcBorders>
              <w:top w:val="nil"/>
              <w:left w:val="nil"/>
              <w:bottom w:val="single" w:sz="12" w:space="0" w:color="auto"/>
              <w:right w:val="nil"/>
            </w:tcBorders>
            <w:shd w:val="clear" w:color="auto" w:fill="auto"/>
            <w:noWrap/>
            <w:vAlign w:val="center"/>
            <w:hideMark/>
          </w:tcPr>
          <w:p w14:paraId="74678E5D" w14:textId="77777777" w:rsidR="00F814B9" w:rsidRPr="0006648B" w:rsidRDefault="00F814B9" w:rsidP="00F814B9">
            <w:pPr>
              <w:rPr>
                <w:lang w:eastAsia="en-GB"/>
              </w:rPr>
            </w:pPr>
            <w:r w:rsidRPr="0006648B">
              <w:rPr>
                <w:lang w:eastAsia="en-GB"/>
              </w:rPr>
              <w:t>0.21</w:t>
            </w:r>
          </w:p>
        </w:tc>
        <w:tc>
          <w:tcPr>
            <w:tcW w:w="1136" w:type="pct"/>
            <w:tcBorders>
              <w:top w:val="nil"/>
              <w:left w:val="nil"/>
              <w:bottom w:val="single" w:sz="12" w:space="0" w:color="auto"/>
              <w:right w:val="nil"/>
            </w:tcBorders>
            <w:shd w:val="clear" w:color="auto" w:fill="auto"/>
            <w:noWrap/>
            <w:vAlign w:val="center"/>
            <w:hideMark/>
          </w:tcPr>
          <w:p w14:paraId="43CD7E58" w14:textId="77777777" w:rsidR="00F814B9" w:rsidRPr="0006648B" w:rsidRDefault="00F814B9" w:rsidP="00F814B9">
            <w:pPr>
              <w:rPr>
                <w:lang w:eastAsia="en-GB"/>
              </w:rPr>
            </w:pPr>
            <w:r w:rsidRPr="0006648B">
              <w:rPr>
                <w:lang w:eastAsia="en-GB"/>
              </w:rPr>
              <w:t>0.66</w:t>
            </w:r>
          </w:p>
        </w:tc>
      </w:tr>
      <w:tr w:rsidR="00F814B9" w:rsidRPr="0006648B" w14:paraId="4B13DA45" w14:textId="77777777" w:rsidTr="00B63797">
        <w:trPr>
          <w:trHeight w:val="345"/>
        </w:trPr>
        <w:tc>
          <w:tcPr>
            <w:tcW w:w="1040" w:type="pct"/>
            <w:vMerge w:val="restart"/>
            <w:tcBorders>
              <w:top w:val="nil"/>
              <w:left w:val="nil"/>
              <w:right w:val="nil"/>
            </w:tcBorders>
            <w:shd w:val="clear" w:color="auto" w:fill="auto"/>
            <w:vAlign w:val="center"/>
            <w:hideMark/>
          </w:tcPr>
          <w:p w14:paraId="46D6388B" w14:textId="77777777" w:rsidR="00F814B9" w:rsidRPr="0006648B" w:rsidRDefault="00F814B9" w:rsidP="00F814B9">
            <w:pPr>
              <w:rPr>
                <w:lang w:eastAsia="en-GB"/>
              </w:rPr>
            </w:pPr>
            <w:r w:rsidRPr="0006648B">
              <w:rPr>
                <w:lang w:eastAsia="en-GB"/>
              </w:rPr>
              <w:t>Skukuza</w:t>
            </w:r>
          </w:p>
        </w:tc>
        <w:tc>
          <w:tcPr>
            <w:tcW w:w="660" w:type="pct"/>
            <w:tcBorders>
              <w:top w:val="nil"/>
              <w:left w:val="nil"/>
              <w:bottom w:val="nil"/>
              <w:right w:val="nil"/>
            </w:tcBorders>
            <w:shd w:val="clear" w:color="auto" w:fill="auto"/>
            <w:noWrap/>
            <w:vAlign w:val="center"/>
            <w:hideMark/>
          </w:tcPr>
          <w:p w14:paraId="2343F6C1" w14:textId="77777777" w:rsidR="00F814B9" w:rsidRPr="0006648B" w:rsidRDefault="00F814B9" w:rsidP="00F814B9">
            <w:pPr>
              <w:rPr>
                <w:lang w:eastAsia="en-GB"/>
              </w:rPr>
            </w:pPr>
            <w:r w:rsidRPr="0006648B">
              <w:rPr>
                <w:lang w:eastAsia="en-GB"/>
              </w:rPr>
              <w:t>June</w:t>
            </w:r>
          </w:p>
        </w:tc>
        <w:tc>
          <w:tcPr>
            <w:tcW w:w="649" w:type="pct"/>
            <w:tcBorders>
              <w:top w:val="nil"/>
              <w:left w:val="nil"/>
              <w:bottom w:val="nil"/>
              <w:right w:val="nil"/>
            </w:tcBorders>
            <w:shd w:val="clear" w:color="auto" w:fill="auto"/>
            <w:noWrap/>
            <w:vAlign w:val="center"/>
            <w:hideMark/>
          </w:tcPr>
          <w:p w14:paraId="015DFDD1" w14:textId="77777777" w:rsidR="00F814B9" w:rsidRPr="0006648B" w:rsidRDefault="00F814B9" w:rsidP="00F814B9">
            <w:pPr>
              <w:rPr>
                <w:lang w:eastAsia="en-GB"/>
              </w:rPr>
            </w:pPr>
            <w:r w:rsidRPr="0006648B">
              <w:rPr>
                <w:lang w:eastAsia="en-GB"/>
              </w:rPr>
              <w:t>0.27</w:t>
            </w:r>
          </w:p>
        </w:tc>
        <w:tc>
          <w:tcPr>
            <w:tcW w:w="908" w:type="pct"/>
            <w:tcBorders>
              <w:top w:val="nil"/>
              <w:left w:val="nil"/>
              <w:bottom w:val="nil"/>
              <w:right w:val="nil"/>
            </w:tcBorders>
            <w:shd w:val="clear" w:color="auto" w:fill="auto"/>
            <w:noWrap/>
            <w:vAlign w:val="center"/>
            <w:hideMark/>
          </w:tcPr>
          <w:p w14:paraId="0DDEFB25" w14:textId="77777777" w:rsidR="00F814B9" w:rsidRPr="0006648B" w:rsidRDefault="00F814B9" w:rsidP="00F814B9">
            <w:pPr>
              <w:rPr>
                <w:lang w:eastAsia="en-GB"/>
              </w:rPr>
            </w:pPr>
            <w:r w:rsidRPr="0006648B">
              <w:rPr>
                <w:lang w:eastAsia="en-GB"/>
              </w:rPr>
              <w:t>0.21</w:t>
            </w:r>
          </w:p>
        </w:tc>
        <w:tc>
          <w:tcPr>
            <w:tcW w:w="607" w:type="pct"/>
            <w:tcBorders>
              <w:top w:val="nil"/>
              <w:left w:val="nil"/>
              <w:bottom w:val="nil"/>
              <w:right w:val="nil"/>
            </w:tcBorders>
            <w:shd w:val="clear" w:color="auto" w:fill="auto"/>
            <w:noWrap/>
            <w:vAlign w:val="center"/>
            <w:hideMark/>
          </w:tcPr>
          <w:p w14:paraId="3E55611B" w14:textId="77777777" w:rsidR="00F814B9" w:rsidRPr="0006648B" w:rsidRDefault="00F814B9" w:rsidP="00F814B9">
            <w:pPr>
              <w:rPr>
                <w:lang w:eastAsia="en-GB"/>
              </w:rPr>
            </w:pPr>
            <w:r w:rsidRPr="0006648B">
              <w:rPr>
                <w:lang w:eastAsia="en-GB"/>
              </w:rPr>
              <w:t>0.26</w:t>
            </w:r>
          </w:p>
        </w:tc>
        <w:tc>
          <w:tcPr>
            <w:tcW w:w="1136" w:type="pct"/>
            <w:tcBorders>
              <w:top w:val="nil"/>
              <w:left w:val="nil"/>
              <w:bottom w:val="nil"/>
              <w:right w:val="nil"/>
            </w:tcBorders>
            <w:shd w:val="clear" w:color="auto" w:fill="auto"/>
            <w:noWrap/>
            <w:vAlign w:val="center"/>
            <w:hideMark/>
          </w:tcPr>
          <w:p w14:paraId="6C7B23A8" w14:textId="77777777" w:rsidR="00F814B9" w:rsidRPr="0006648B" w:rsidRDefault="00F814B9" w:rsidP="00F814B9">
            <w:pPr>
              <w:rPr>
                <w:lang w:eastAsia="en-GB"/>
              </w:rPr>
            </w:pPr>
            <w:r w:rsidRPr="0006648B">
              <w:rPr>
                <w:lang w:eastAsia="en-GB"/>
              </w:rPr>
              <w:t>0.53</w:t>
            </w:r>
          </w:p>
        </w:tc>
      </w:tr>
      <w:tr w:rsidR="00F814B9" w:rsidRPr="0006648B" w14:paraId="570513DD" w14:textId="77777777" w:rsidTr="00B63797">
        <w:trPr>
          <w:trHeight w:val="330"/>
        </w:trPr>
        <w:tc>
          <w:tcPr>
            <w:tcW w:w="1040" w:type="pct"/>
            <w:vMerge/>
            <w:tcBorders>
              <w:left w:val="nil"/>
              <w:right w:val="nil"/>
            </w:tcBorders>
            <w:shd w:val="clear" w:color="auto" w:fill="auto"/>
            <w:vAlign w:val="center"/>
            <w:hideMark/>
          </w:tcPr>
          <w:p w14:paraId="53A954D1"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2227C845" w14:textId="77777777" w:rsidR="00F814B9" w:rsidRPr="0006648B" w:rsidRDefault="00F814B9" w:rsidP="00F814B9">
            <w:pPr>
              <w:rPr>
                <w:lang w:eastAsia="en-GB"/>
              </w:rPr>
            </w:pPr>
            <w:r w:rsidRPr="0006648B">
              <w:rPr>
                <w:lang w:eastAsia="en-GB"/>
              </w:rPr>
              <w:t>July</w:t>
            </w:r>
          </w:p>
        </w:tc>
        <w:tc>
          <w:tcPr>
            <w:tcW w:w="649" w:type="pct"/>
            <w:tcBorders>
              <w:top w:val="nil"/>
              <w:left w:val="nil"/>
              <w:bottom w:val="nil"/>
              <w:right w:val="nil"/>
            </w:tcBorders>
            <w:shd w:val="clear" w:color="auto" w:fill="auto"/>
            <w:noWrap/>
            <w:vAlign w:val="center"/>
            <w:hideMark/>
          </w:tcPr>
          <w:p w14:paraId="6B3AB995" w14:textId="77777777" w:rsidR="00F814B9" w:rsidRPr="0006648B" w:rsidRDefault="00F814B9" w:rsidP="00F814B9">
            <w:pPr>
              <w:rPr>
                <w:lang w:eastAsia="en-GB"/>
              </w:rPr>
            </w:pPr>
            <w:r w:rsidRPr="0006648B">
              <w:rPr>
                <w:lang w:eastAsia="en-GB"/>
              </w:rPr>
              <w:t>0.36</w:t>
            </w:r>
          </w:p>
        </w:tc>
        <w:tc>
          <w:tcPr>
            <w:tcW w:w="908" w:type="pct"/>
            <w:tcBorders>
              <w:top w:val="nil"/>
              <w:left w:val="nil"/>
              <w:bottom w:val="nil"/>
              <w:right w:val="nil"/>
            </w:tcBorders>
            <w:shd w:val="clear" w:color="auto" w:fill="auto"/>
            <w:noWrap/>
            <w:vAlign w:val="center"/>
            <w:hideMark/>
          </w:tcPr>
          <w:p w14:paraId="46EE8403" w14:textId="77777777" w:rsidR="00F814B9" w:rsidRPr="0006648B" w:rsidRDefault="00F814B9" w:rsidP="00F814B9">
            <w:pPr>
              <w:rPr>
                <w:lang w:eastAsia="en-GB"/>
              </w:rPr>
            </w:pPr>
            <w:r w:rsidRPr="0006648B">
              <w:rPr>
                <w:lang w:eastAsia="en-GB"/>
              </w:rPr>
              <w:t>0.25</w:t>
            </w:r>
          </w:p>
        </w:tc>
        <w:tc>
          <w:tcPr>
            <w:tcW w:w="607" w:type="pct"/>
            <w:tcBorders>
              <w:top w:val="nil"/>
              <w:left w:val="nil"/>
              <w:bottom w:val="nil"/>
              <w:right w:val="nil"/>
            </w:tcBorders>
            <w:shd w:val="clear" w:color="auto" w:fill="auto"/>
            <w:noWrap/>
            <w:vAlign w:val="center"/>
            <w:hideMark/>
          </w:tcPr>
          <w:p w14:paraId="474B3CBC" w14:textId="77777777" w:rsidR="00F814B9" w:rsidRPr="0006648B" w:rsidRDefault="00F814B9" w:rsidP="00F814B9">
            <w:pPr>
              <w:rPr>
                <w:lang w:eastAsia="en-GB"/>
              </w:rPr>
            </w:pPr>
            <w:r w:rsidRPr="0006648B">
              <w:rPr>
                <w:lang w:eastAsia="en-GB"/>
              </w:rPr>
              <w:t>0.43</w:t>
            </w:r>
          </w:p>
        </w:tc>
        <w:tc>
          <w:tcPr>
            <w:tcW w:w="1136" w:type="pct"/>
            <w:tcBorders>
              <w:top w:val="nil"/>
              <w:left w:val="nil"/>
              <w:bottom w:val="nil"/>
              <w:right w:val="nil"/>
            </w:tcBorders>
            <w:shd w:val="clear" w:color="auto" w:fill="auto"/>
            <w:noWrap/>
            <w:vAlign w:val="center"/>
            <w:hideMark/>
          </w:tcPr>
          <w:p w14:paraId="2C65C360" w14:textId="77777777" w:rsidR="00F814B9" w:rsidRPr="0006648B" w:rsidRDefault="00F814B9" w:rsidP="00F814B9">
            <w:pPr>
              <w:rPr>
                <w:lang w:eastAsia="en-GB"/>
              </w:rPr>
            </w:pPr>
            <w:r w:rsidRPr="0006648B">
              <w:rPr>
                <w:lang w:eastAsia="en-GB"/>
              </w:rPr>
              <w:t>0.19</w:t>
            </w:r>
          </w:p>
        </w:tc>
      </w:tr>
      <w:tr w:rsidR="00F814B9" w:rsidRPr="0006648B" w14:paraId="55B075A2" w14:textId="77777777" w:rsidTr="00B63797">
        <w:trPr>
          <w:trHeight w:val="330"/>
        </w:trPr>
        <w:tc>
          <w:tcPr>
            <w:tcW w:w="1040" w:type="pct"/>
            <w:vMerge/>
            <w:tcBorders>
              <w:left w:val="nil"/>
              <w:right w:val="nil"/>
            </w:tcBorders>
            <w:shd w:val="clear" w:color="auto" w:fill="auto"/>
            <w:vAlign w:val="center"/>
            <w:hideMark/>
          </w:tcPr>
          <w:p w14:paraId="78D7E4E4"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0D74F658" w14:textId="77777777" w:rsidR="00F814B9" w:rsidRPr="0006648B" w:rsidRDefault="00F814B9" w:rsidP="00F814B9">
            <w:pPr>
              <w:rPr>
                <w:lang w:eastAsia="en-GB"/>
              </w:rPr>
            </w:pPr>
            <w:r w:rsidRPr="0006648B">
              <w:rPr>
                <w:lang w:eastAsia="en-GB"/>
              </w:rPr>
              <w:t>August</w:t>
            </w:r>
          </w:p>
        </w:tc>
        <w:tc>
          <w:tcPr>
            <w:tcW w:w="649" w:type="pct"/>
            <w:tcBorders>
              <w:top w:val="nil"/>
              <w:left w:val="nil"/>
              <w:bottom w:val="nil"/>
              <w:right w:val="nil"/>
            </w:tcBorders>
            <w:shd w:val="clear" w:color="auto" w:fill="auto"/>
            <w:noWrap/>
            <w:vAlign w:val="center"/>
            <w:hideMark/>
          </w:tcPr>
          <w:p w14:paraId="5B1B36A7" w14:textId="77777777" w:rsidR="00F814B9" w:rsidRPr="0006648B" w:rsidRDefault="00F814B9" w:rsidP="00F814B9">
            <w:pPr>
              <w:rPr>
                <w:lang w:eastAsia="en-GB"/>
              </w:rPr>
            </w:pPr>
            <w:r w:rsidRPr="0006648B">
              <w:rPr>
                <w:lang w:eastAsia="en-GB"/>
              </w:rPr>
              <w:t>0.43</w:t>
            </w:r>
          </w:p>
        </w:tc>
        <w:tc>
          <w:tcPr>
            <w:tcW w:w="908" w:type="pct"/>
            <w:tcBorders>
              <w:top w:val="nil"/>
              <w:left w:val="nil"/>
              <w:bottom w:val="nil"/>
              <w:right w:val="nil"/>
            </w:tcBorders>
            <w:shd w:val="clear" w:color="auto" w:fill="auto"/>
            <w:noWrap/>
            <w:vAlign w:val="center"/>
            <w:hideMark/>
          </w:tcPr>
          <w:p w14:paraId="3E0C96B6" w14:textId="77777777" w:rsidR="00F814B9" w:rsidRPr="0006648B" w:rsidRDefault="00F814B9" w:rsidP="00F814B9">
            <w:pPr>
              <w:rPr>
                <w:lang w:eastAsia="en-GB"/>
              </w:rPr>
            </w:pPr>
            <w:r w:rsidRPr="0006648B">
              <w:rPr>
                <w:lang w:eastAsia="en-GB"/>
              </w:rPr>
              <w:t>0.40</w:t>
            </w:r>
          </w:p>
        </w:tc>
        <w:tc>
          <w:tcPr>
            <w:tcW w:w="607" w:type="pct"/>
            <w:tcBorders>
              <w:top w:val="nil"/>
              <w:left w:val="nil"/>
              <w:bottom w:val="nil"/>
              <w:right w:val="nil"/>
            </w:tcBorders>
            <w:shd w:val="clear" w:color="auto" w:fill="auto"/>
            <w:noWrap/>
            <w:vAlign w:val="center"/>
            <w:hideMark/>
          </w:tcPr>
          <w:p w14:paraId="03FE8921" w14:textId="77777777" w:rsidR="00F814B9" w:rsidRPr="0006648B" w:rsidRDefault="00F814B9" w:rsidP="00F814B9">
            <w:pPr>
              <w:rPr>
                <w:lang w:eastAsia="en-GB"/>
              </w:rPr>
            </w:pPr>
            <w:r w:rsidRPr="0006648B">
              <w:rPr>
                <w:lang w:eastAsia="en-GB"/>
              </w:rPr>
              <w:t>0.08</w:t>
            </w:r>
          </w:p>
        </w:tc>
        <w:tc>
          <w:tcPr>
            <w:tcW w:w="1136" w:type="pct"/>
            <w:tcBorders>
              <w:top w:val="nil"/>
              <w:left w:val="nil"/>
              <w:bottom w:val="nil"/>
              <w:right w:val="nil"/>
            </w:tcBorders>
            <w:shd w:val="clear" w:color="auto" w:fill="auto"/>
            <w:noWrap/>
            <w:vAlign w:val="center"/>
            <w:hideMark/>
          </w:tcPr>
          <w:p w14:paraId="56DF75A1" w14:textId="77777777" w:rsidR="00F814B9" w:rsidRPr="0006648B" w:rsidRDefault="00F814B9" w:rsidP="00F814B9">
            <w:pPr>
              <w:rPr>
                <w:lang w:eastAsia="en-GB"/>
              </w:rPr>
            </w:pPr>
            <w:r w:rsidRPr="0006648B">
              <w:rPr>
                <w:lang w:eastAsia="en-GB"/>
              </w:rPr>
              <w:t>0.41</w:t>
            </w:r>
          </w:p>
        </w:tc>
      </w:tr>
      <w:tr w:rsidR="00F814B9" w:rsidRPr="0006648B" w14:paraId="3372B883" w14:textId="77777777" w:rsidTr="00B63797">
        <w:trPr>
          <w:trHeight w:val="345"/>
        </w:trPr>
        <w:tc>
          <w:tcPr>
            <w:tcW w:w="1040" w:type="pct"/>
            <w:vMerge/>
            <w:tcBorders>
              <w:left w:val="nil"/>
              <w:bottom w:val="single" w:sz="12" w:space="0" w:color="auto"/>
              <w:right w:val="nil"/>
            </w:tcBorders>
            <w:shd w:val="clear" w:color="auto" w:fill="auto"/>
            <w:vAlign w:val="center"/>
            <w:hideMark/>
          </w:tcPr>
          <w:p w14:paraId="6D9DA104" w14:textId="77777777" w:rsidR="00F814B9" w:rsidRPr="0006648B" w:rsidRDefault="00F814B9" w:rsidP="00F814B9">
            <w:pPr>
              <w:rPr>
                <w:lang w:eastAsia="en-GB"/>
              </w:rPr>
            </w:pPr>
          </w:p>
        </w:tc>
        <w:tc>
          <w:tcPr>
            <w:tcW w:w="660" w:type="pct"/>
            <w:tcBorders>
              <w:top w:val="nil"/>
              <w:left w:val="nil"/>
              <w:bottom w:val="single" w:sz="12" w:space="0" w:color="auto"/>
              <w:right w:val="nil"/>
            </w:tcBorders>
            <w:shd w:val="clear" w:color="auto" w:fill="auto"/>
            <w:noWrap/>
            <w:vAlign w:val="center"/>
            <w:hideMark/>
          </w:tcPr>
          <w:p w14:paraId="5336F623" w14:textId="77777777" w:rsidR="00F814B9" w:rsidRPr="0006648B" w:rsidRDefault="00F814B9" w:rsidP="00F814B9">
            <w:pPr>
              <w:rPr>
                <w:lang w:eastAsia="en-GB"/>
              </w:rPr>
            </w:pPr>
            <w:r w:rsidRPr="0006648B">
              <w:rPr>
                <w:lang w:eastAsia="en-GB"/>
              </w:rPr>
              <w:t>All</w:t>
            </w:r>
          </w:p>
        </w:tc>
        <w:tc>
          <w:tcPr>
            <w:tcW w:w="649" w:type="pct"/>
            <w:tcBorders>
              <w:top w:val="nil"/>
              <w:left w:val="nil"/>
              <w:bottom w:val="single" w:sz="12" w:space="0" w:color="auto"/>
              <w:right w:val="nil"/>
            </w:tcBorders>
            <w:shd w:val="clear" w:color="auto" w:fill="auto"/>
            <w:noWrap/>
            <w:vAlign w:val="center"/>
            <w:hideMark/>
          </w:tcPr>
          <w:p w14:paraId="7E8D74E7" w14:textId="77777777" w:rsidR="00F814B9" w:rsidRPr="0006648B" w:rsidRDefault="00F814B9" w:rsidP="00F814B9">
            <w:pPr>
              <w:rPr>
                <w:lang w:eastAsia="en-GB"/>
              </w:rPr>
            </w:pPr>
            <w:r w:rsidRPr="0006648B">
              <w:rPr>
                <w:lang w:eastAsia="en-GB"/>
              </w:rPr>
              <w:t>0.37</w:t>
            </w:r>
          </w:p>
        </w:tc>
        <w:tc>
          <w:tcPr>
            <w:tcW w:w="908" w:type="pct"/>
            <w:tcBorders>
              <w:top w:val="nil"/>
              <w:left w:val="nil"/>
              <w:bottom w:val="single" w:sz="12" w:space="0" w:color="auto"/>
              <w:right w:val="nil"/>
            </w:tcBorders>
            <w:shd w:val="clear" w:color="auto" w:fill="auto"/>
            <w:noWrap/>
            <w:vAlign w:val="center"/>
            <w:hideMark/>
          </w:tcPr>
          <w:p w14:paraId="13CABA1B" w14:textId="77777777" w:rsidR="00F814B9" w:rsidRPr="0006648B" w:rsidRDefault="00F814B9" w:rsidP="00F814B9">
            <w:pPr>
              <w:rPr>
                <w:lang w:eastAsia="en-GB"/>
              </w:rPr>
            </w:pPr>
            <w:r w:rsidRPr="0006648B">
              <w:rPr>
                <w:lang w:eastAsia="en-GB"/>
              </w:rPr>
              <w:t>0.29</w:t>
            </w:r>
          </w:p>
        </w:tc>
        <w:tc>
          <w:tcPr>
            <w:tcW w:w="607" w:type="pct"/>
            <w:tcBorders>
              <w:top w:val="nil"/>
              <w:left w:val="nil"/>
              <w:bottom w:val="single" w:sz="12" w:space="0" w:color="auto"/>
              <w:right w:val="nil"/>
            </w:tcBorders>
            <w:shd w:val="clear" w:color="auto" w:fill="auto"/>
            <w:noWrap/>
            <w:vAlign w:val="center"/>
            <w:hideMark/>
          </w:tcPr>
          <w:p w14:paraId="63525EC5" w14:textId="77777777" w:rsidR="00F814B9" w:rsidRPr="0006648B" w:rsidRDefault="00F814B9" w:rsidP="00F814B9">
            <w:pPr>
              <w:rPr>
                <w:lang w:eastAsia="en-GB"/>
              </w:rPr>
            </w:pPr>
            <w:r w:rsidRPr="0006648B">
              <w:rPr>
                <w:lang w:eastAsia="en-GB"/>
              </w:rPr>
              <w:t>0.27</w:t>
            </w:r>
          </w:p>
        </w:tc>
        <w:tc>
          <w:tcPr>
            <w:tcW w:w="1136" w:type="pct"/>
            <w:tcBorders>
              <w:top w:val="nil"/>
              <w:left w:val="nil"/>
              <w:bottom w:val="single" w:sz="12" w:space="0" w:color="auto"/>
              <w:right w:val="nil"/>
            </w:tcBorders>
            <w:shd w:val="clear" w:color="auto" w:fill="auto"/>
            <w:noWrap/>
            <w:vAlign w:val="center"/>
            <w:hideMark/>
          </w:tcPr>
          <w:p w14:paraId="6A0A97E9" w14:textId="77777777" w:rsidR="00F814B9" w:rsidRPr="0006648B" w:rsidRDefault="00F814B9" w:rsidP="00F814B9">
            <w:pPr>
              <w:rPr>
                <w:lang w:eastAsia="en-GB"/>
              </w:rPr>
            </w:pPr>
            <w:r w:rsidRPr="0006648B">
              <w:rPr>
                <w:lang w:eastAsia="en-GB"/>
              </w:rPr>
              <w:t>0.39</w:t>
            </w:r>
          </w:p>
        </w:tc>
      </w:tr>
      <w:tr w:rsidR="00F814B9" w:rsidRPr="0006648B" w14:paraId="68488CC9" w14:textId="77777777" w:rsidTr="00B63797">
        <w:trPr>
          <w:trHeight w:val="345"/>
        </w:trPr>
        <w:tc>
          <w:tcPr>
            <w:tcW w:w="1040" w:type="pct"/>
            <w:vMerge w:val="restart"/>
            <w:tcBorders>
              <w:top w:val="nil"/>
              <w:left w:val="nil"/>
              <w:right w:val="nil"/>
            </w:tcBorders>
            <w:shd w:val="clear" w:color="auto" w:fill="auto"/>
            <w:vAlign w:val="center"/>
            <w:hideMark/>
          </w:tcPr>
          <w:p w14:paraId="531D3E86" w14:textId="77777777" w:rsidR="00F814B9" w:rsidRPr="0006648B" w:rsidRDefault="00F814B9" w:rsidP="00F814B9">
            <w:pPr>
              <w:rPr>
                <w:lang w:eastAsia="en-GB"/>
              </w:rPr>
            </w:pPr>
            <w:r w:rsidRPr="0006648B">
              <w:rPr>
                <w:lang w:eastAsia="en-GB"/>
              </w:rPr>
              <w:t>All Sites</w:t>
            </w:r>
          </w:p>
        </w:tc>
        <w:tc>
          <w:tcPr>
            <w:tcW w:w="660" w:type="pct"/>
            <w:tcBorders>
              <w:top w:val="nil"/>
              <w:left w:val="nil"/>
              <w:bottom w:val="nil"/>
              <w:right w:val="nil"/>
            </w:tcBorders>
            <w:shd w:val="clear" w:color="auto" w:fill="auto"/>
            <w:noWrap/>
            <w:vAlign w:val="center"/>
            <w:hideMark/>
          </w:tcPr>
          <w:p w14:paraId="23F478B7" w14:textId="77777777" w:rsidR="00F814B9" w:rsidRPr="0006648B" w:rsidRDefault="00F814B9" w:rsidP="00F814B9">
            <w:pPr>
              <w:rPr>
                <w:lang w:eastAsia="en-GB"/>
              </w:rPr>
            </w:pPr>
            <w:r w:rsidRPr="0006648B">
              <w:rPr>
                <w:lang w:eastAsia="en-GB"/>
              </w:rPr>
              <w:t>June</w:t>
            </w:r>
          </w:p>
        </w:tc>
        <w:tc>
          <w:tcPr>
            <w:tcW w:w="649" w:type="pct"/>
            <w:tcBorders>
              <w:top w:val="nil"/>
              <w:left w:val="nil"/>
              <w:bottom w:val="nil"/>
              <w:right w:val="nil"/>
            </w:tcBorders>
            <w:shd w:val="clear" w:color="auto" w:fill="auto"/>
            <w:noWrap/>
            <w:vAlign w:val="center"/>
            <w:hideMark/>
          </w:tcPr>
          <w:p w14:paraId="74C7DCBE" w14:textId="77777777" w:rsidR="00F814B9" w:rsidRPr="0006648B" w:rsidRDefault="00F814B9" w:rsidP="00F814B9">
            <w:pPr>
              <w:rPr>
                <w:lang w:eastAsia="en-GB"/>
              </w:rPr>
            </w:pPr>
            <w:r w:rsidRPr="0006648B">
              <w:rPr>
                <w:lang w:eastAsia="en-GB"/>
              </w:rPr>
              <w:t>0.28</w:t>
            </w:r>
          </w:p>
        </w:tc>
        <w:tc>
          <w:tcPr>
            <w:tcW w:w="908" w:type="pct"/>
            <w:tcBorders>
              <w:top w:val="nil"/>
              <w:left w:val="nil"/>
              <w:bottom w:val="nil"/>
              <w:right w:val="nil"/>
            </w:tcBorders>
            <w:shd w:val="clear" w:color="auto" w:fill="auto"/>
            <w:noWrap/>
            <w:vAlign w:val="center"/>
            <w:hideMark/>
          </w:tcPr>
          <w:p w14:paraId="326C642E" w14:textId="77777777" w:rsidR="00F814B9" w:rsidRPr="0006648B" w:rsidRDefault="00F814B9" w:rsidP="00F814B9">
            <w:pPr>
              <w:rPr>
                <w:lang w:eastAsia="en-GB"/>
              </w:rPr>
            </w:pPr>
            <w:r w:rsidRPr="0006648B">
              <w:rPr>
                <w:lang w:eastAsia="en-GB"/>
              </w:rPr>
              <w:t>0.16</w:t>
            </w:r>
          </w:p>
        </w:tc>
        <w:tc>
          <w:tcPr>
            <w:tcW w:w="607" w:type="pct"/>
            <w:tcBorders>
              <w:top w:val="nil"/>
              <w:left w:val="nil"/>
              <w:bottom w:val="nil"/>
              <w:right w:val="nil"/>
            </w:tcBorders>
            <w:shd w:val="clear" w:color="auto" w:fill="auto"/>
            <w:noWrap/>
            <w:vAlign w:val="center"/>
            <w:hideMark/>
          </w:tcPr>
          <w:p w14:paraId="034BF5A2" w14:textId="77777777" w:rsidR="00F814B9" w:rsidRPr="0006648B" w:rsidRDefault="00F814B9" w:rsidP="00F814B9">
            <w:pPr>
              <w:rPr>
                <w:lang w:eastAsia="en-GB"/>
              </w:rPr>
            </w:pPr>
            <w:r w:rsidRPr="0006648B">
              <w:rPr>
                <w:lang w:eastAsia="en-GB"/>
              </w:rPr>
              <w:t>0.78</w:t>
            </w:r>
          </w:p>
        </w:tc>
        <w:tc>
          <w:tcPr>
            <w:tcW w:w="1136" w:type="pct"/>
            <w:tcBorders>
              <w:top w:val="nil"/>
              <w:left w:val="nil"/>
              <w:bottom w:val="nil"/>
              <w:right w:val="nil"/>
            </w:tcBorders>
            <w:shd w:val="clear" w:color="auto" w:fill="auto"/>
            <w:noWrap/>
            <w:vAlign w:val="center"/>
            <w:hideMark/>
          </w:tcPr>
          <w:p w14:paraId="141AEED1" w14:textId="77777777" w:rsidR="00F814B9" w:rsidRPr="0006648B" w:rsidRDefault="00F814B9" w:rsidP="00F814B9">
            <w:pPr>
              <w:rPr>
                <w:lang w:eastAsia="en-GB"/>
              </w:rPr>
            </w:pPr>
            <w:r w:rsidRPr="0006648B">
              <w:rPr>
                <w:lang w:eastAsia="en-GB"/>
              </w:rPr>
              <w:t>0.64</w:t>
            </w:r>
          </w:p>
        </w:tc>
      </w:tr>
      <w:tr w:rsidR="00F814B9" w:rsidRPr="0006648B" w14:paraId="188E3B70" w14:textId="77777777" w:rsidTr="00B63797">
        <w:trPr>
          <w:trHeight w:val="330"/>
        </w:trPr>
        <w:tc>
          <w:tcPr>
            <w:tcW w:w="1040" w:type="pct"/>
            <w:vMerge/>
            <w:tcBorders>
              <w:left w:val="nil"/>
              <w:right w:val="nil"/>
            </w:tcBorders>
            <w:shd w:val="clear" w:color="auto" w:fill="auto"/>
            <w:vAlign w:val="center"/>
            <w:hideMark/>
          </w:tcPr>
          <w:p w14:paraId="424DE917"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41F3EAAD" w14:textId="77777777" w:rsidR="00F814B9" w:rsidRPr="0006648B" w:rsidRDefault="00F814B9" w:rsidP="00F814B9">
            <w:pPr>
              <w:rPr>
                <w:lang w:eastAsia="en-GB"/>
              </w:rPr>
            </w:pPr>
            <w:r w:rsidRPr="0006648B">
              <w:rPr>
                <w:lang w:eastAsia="en-GB"/>
              </w:rPr>
              <w:t>July</w:t>
            </w:r>
          </w:p>
        </w:tc>
        <w:tc>
          <w:tcPr>
            <w:tcW w:w="649" w:type="pct"/>
            <w:tcBorders>
              <w:top w:val="nil"/>
              <w:left w:val="nil"/>
              <w:bottom w:val="nil"/>
              <w:right w:val="nil"/>
            </w:tcBorders>
            <w:shd w:val="clear" w:color="auto" w:fill="auto"/>
            <w:noWrap/>
            <w:vAlign w:val="center"/>
            <w:hideMark/>
          </w:tcPr>
          <w:p w14:paraId="457EC816" w14:textId="77777777" w:rsidR="00F814B9" w:rsidRPr="0006648B" w:rsidRDefault="00F814B9" w:rsidP="00F814B9">
            <w:pPr>
              <w:rPr>
                <w:lang w:eastAsia="en-GB"/>
              </w:rPr>
            </w:pPr>
            <w:r w:rsidRPr="0006648B">
              <w:rPr>
                <w:lang w:eastAsia="en-GB"/>
              </w:rPr>
              <w:t>0.28</w:t>
            </w:r>
          </w:p>
        </w:tc>
        <w:tc>
          <w:tcPr>
            <w:tcW w:w="908" w:type="pct"/>
            <w:tcBorders>
              <w:top w:val="nil"/>
              <w:left w:val="nil"/>
              <w:bottom w:val="nil"/>
              <w:right w:val="nil"/>
            </w:tcBorders>
            <w:shd w:val="clear" w:color="auto" w:fill="auto"/>
            <w:noWrap/>
            <w:vAlign w:val="center"/>
            <w:hideMark/>
          </w:tcPr>
          <w:p w14:paraId="2BCEDAA5" w14:textId="77777777" w:rsidR="00F814B9" w:rsidRPr="0006648B" w:rsidRDefault="00F814B9" w:rsidP="00F814B9">
            <w:pPr>
              <w:rPr>
                <w:lang w:eastAsia="en-GB"/>
              </w:rPr>
            </w:pPr>
            <w:r w:rsidRPr="0006648B">
              <w:rPr>
                <w:lang w:eastAsia="en-GB"/>
              </w:rPr>
              <w:t>0.22</w:t>
            </w:r>
          </w:p>
        </w:tc>
        <w:tc>
          <w:tcPr>
            <w:tcW w:w="607" w:type="pct"/>
            <w:tcBorders>
              <w:top w:val="nil"/>
              <w:left w:val="nil"/>
              <w:bottom w:val="nil"/>
              <w:right w:val="nil"/>
            </w:tcBorders>
            <w:shd w:val="clear" w:color="auto" w:fill="auto"/>
            <w:noWrap/>
            <w:vAlign w:val="center"/>
            <w:hideMark/>
          </w:tcPr>
          <w:p w14:paraId="39A6BFF0" w14:textId="77777777" w:rsidR="00F814B9" w:rsidRPr="0006648B" w:rsidRDefault="00F814B9" w:rsidP="00F814B9">
            <w:pPr>
              <w:rPr>
                <w:lang w:eastAsia="en-GB"/>
              </w:rPr>
            </w:pPr>
            <w:r w:rsidRPr="0006648B">
              <w:rPr>
                <w:lang w:eastAsia="en-GB"/>
              </w:rPr>
              <w:t>0.27</w:t>
            </w:r>
          </w:p>
        </w:tc>
        <w:tc>
          <w:tcPr>
            <w:tcW w:w="1136" w:type="pct"/>
            <w:tcBorders>
              <w:top w:val="nil"/>
              <w:left w:val="nil"/>
              <w:bottom w:val="nil"/>
              <w:right w:val="nil"/>
            </w:tcBorders>
            <w:shd w:val="clear" w:color="auto" w:fill="auto"/>
            <w:noWrap/>
            <w:vAlign w:val="center"/>
            <w:hideMark/>
          </w:tcPr>
          <w:p w14:paraId="4D1E256A" w14:textId="77777777" w:rsidR="00F814B9" w:rsidRPr="0006648B" w:rsidRDefault="00F814B9" w:rsidP="00F814B9">
            <w:pPr>
              <w:rPr>
                <w:lang w:eastAsia="en-GB"/>
              </w:rPr>
            </w:pPr>
            <w:r w:rsidRPr="0006648B">
              <w:rPr>
                <w:lang w:eastAsia="en-GB"/>
              </w:rPr>
              <w:t>0.33</w:t>
            </w:r>
          </w:p>
        </w:tc>
      </w:tr>
      <w:tr w:rsidR="00F814B9" w:rsidRPr="0006648B" w14:paraId="4AA119FE" w14:textId="77777777" w:rsidTr="00B63797">
        <w:trPr>
          <w:trHeight w:val="330"/>
        </w:trPr>
        <w:tc>
          <w:tcPr>
            <w:tcW w:w="1040" w:type="pct"/>
            <w:vMerge/>
            <w:tcBorders>
              <w:left w:val="nil"/>
              <w:right w:val="nil"/>
            </w:tcBorders>
            <w:shd w:val="clear" w:color="auto" w:fill="auto"/>
            <w:vAlign w:val="center"/>
            <w:hideMark/>
          </w:tcPr>
          <w:p w14:paraId="238AE8B1" w14:textId="77777777" w:rsidR="00F814B9" w:rsidRPr="0006648B" w:rsidRDefault="00F814B9" w:rsidP="00F814B9">
            <w:pPr>
              <w:rPr>
                <w:lang w:eastAsia="en-GB"/>
              </w:rPr>
            </w:pPr>
          </w:p>
        </w:tc>
        <w:tc>
          <w:tcPr>
            <w:tcW w:w="660" w:type="pct"/>
            <w:tcBorders>
              <w:top w:val="nil"/>
              <w:left w:val="nil"/>
              <w:bottom w:val="nil"/>
              <w:right w:val="nil"/>
            </w:tcBorders>
            <w:shd w:val="clear" w:color="auto" w:fill="auto"/>
            <w:noWrap/>
            <w:vAlign w:val="center"/>
            <w:hideMark/>
          </w:tcPr>
          <w:p w14:paraId="230DA033" w14:textId="77777777" w:rsidR="00F814B9" w:rsidRPr="0006648B" w:rsidRDefault="00F814B9" w:rsidP="00F814B9">
            <w:pPr>
              <w:rPr>
                <w:lang w:eastAsia="en-GB"/>
              </w:rPr>
            </w:pPr>
            <w:r w:rsidRPr="0006648B">
              <w:rPr>
                <w:lang w:eastAsia="en-GB"/>
              </w:rPr>
              <w:t>August</w:t>
            </w:r>
          </w:p>
        </w:tc>
        <w:tc>
          <w:tcPr>
            <w:tcW w:w="649" w:type="pct"/>
            <w:tcBorders>
              <w:top w:val="nil"/>
              <w:left w:val="nil"/>
              <w:bottom w:val="nil"/>
              <w:right w:val="nil"/>
            </w:tcBorders>
            <w:shd w:val="clear" w:color="auto" w:fill="auto"/>
            <w:noWrap/>
            <w:vAlign w:val="center"/>
            <w:hideMark/>
          </w:tcPr>
          <w:p w14:paraId="5CC78C75" w14:textId="77777777" w:rsidR="00F814B9" w:rsidRPr="0006648B" w:rsidRDefault="00F814B9" w:rsidP="00F814B9">
            <w:pPr>
              <w:rPr>
                <w:lang w:eastAsia="en-GB"/>
              </w:rPr>
            </w:pPr>
            <w:r w:rsidRPr="0006648B">
              <w:rPr>
                <w:lang w:eastAsia="en-GB"/>
              </w:rPr>
              <w:t>0.44</w:t>
            </w:r>
          </w:p>
        </w:tc>
        <w:tc>
          <w:tcPr>
            <w:tcW w:w="908" w:type="pct"/>
            <w:tcBorders>
              <w:top w:val="nil"/>
              <w:left w:val="nil"/>
              <w:bottom w:val="nil"/>
              <w:right w:val="nil"/>
            </w:tcBorders>
            <w:shd w:val="clear" w:color="auto" w:fill="auto"/>
            <w:noWrap/>
            <w:vAlign w:val="center"/>
            <w:hideMark/>
          </w:tcPr>
          <w:p w14:paraId="6E644CBA" w14:textId="77777777" w:rsidR="00F814B9" w:rsidRPr="0006648B" w:rsidRDefault="00F814B9" w:rsidP="00F814B9">
            <w:pPr>
              <w:rPr>
                <w:lang w:eastAsia="en-GB"/>
              </w:rPr>
            </w:pPr>
            <w:r w:rsidRPr="0006648B">
              <w:rPr>
                <w:lang w:eastAsia="en-GB"/>
              </w:rPr>
              <w:t>0.37</w:t>
            </w:r>
          </w:p>
        </w:tc>
        <w:tc>
          <w:tcPr>
            <w:tcW w:w="607" w:type="pct"/>
            <w:tcBorders>
              <w:top w:val="nil"/>
              <w:left w:val="nil"/>
              <w:bottom w:val="nil"/>
              <w:right w:val="nil"/>
            </w:tcBorders>
            <w:shd w:val="clear" w:color="auto" w:fill="auto"/>
            <w:noWrap/>
            <w:vAlign w:val="center"/>
            <w:hideMark/>
          </w:tcPr>
          <w:p w14:paraId="18E06ED0" w14:textId="77777777" w:rsidR="00F814B9" w:rsidRPr="0006648B" w:rsidRDefault="00F814B9" w:rsidP="00F814B9">
            <w:pPr>
              <w:rPr>
                <w:lang w:eastAsia="en-GB"/>
              </w:rPr>
            </w:pPr>
            <w:r w:rsidRPr="0006648B">
              <w:rPr>
                <w:lang w:eastAsia="en-GB"/>
              </w:rPr>
              <w:t>0.20</w:t>
            </w:r>
          </w:p>
        </w:tc>
        <w:tc>
          <w:tcPr>
            <w:tcW w:w="1136" w:type="pct"/>
            <w:tcBorders>
              <w:top w:val="nil"/>
              <w:left w:val="nil"/>
              <w:bottom w:val="nil"/>
              <w:right w:val="nil"/>
            </w:tcBorders>
            <w:shd w:val="clear" w:color="auto" w:fill="auto"/>
            <w:noWrap/>
            <w:vAlign w:val="center"/>
            <w:hideMark/>
          </w:tcPr>
          <w:p w14:paraId="7507E31F" w14:textId="77777777" w:rsidR="00F814B9" w:rsidRPr="0006648B" w:rsidRDefault="00F814B9" w:rsidP="00F814B9">
            <w:pPr>
              <w:rPr>
                <w:lang w:eastAsia="en-GB"/>
              </w:rPr>
            </w:pPr>
            <w:r w:rsidRPr="0006648B">
              <w:rPr>
                <w:lang w:eastAsia="en-GB"/>
              </w:rPr>
              <w:t>0.53</w:t>
            </w:r>
          </w:p>
        </w:tc>
      </w:tr>
      <w:tr w:rsidR="00F814B9" w:rsidRPr="0006648B" w14:paraId="449751E3" w14:textId="77777777" w:rsidTr="00B63797">
        <w:trPr>
          <w:trHeight w:val="345"/>
        </w:trPr>
        <w:tc>
          <w:tcPr>
            <w:tcW w:w="1040" w:type="pct"/>
            <w:vMerge/>
            <w:tcBorders>
              <w:left w:val="nil"/>
              <w:bottom w:val="single" w:sz="12" w:space="0" w:color="auto"/>
              <w:right w:val="nil"/>
            </w:tcBorders>
            <w:shd w:val="clear" w:color="auto" w:fill="auto"/>
            <w:vAlign w:val="center"/>
            <w:hideMark/>
          </w:tcPr>
          <w:p w14:paraId="216EF752" w14:textId="77777777" w:rsidR="00F814B9" w:rsidRPr="0006648B" w:rsidRDefault="00F814B9" w:rsidP="00F814B9">
            <w:pPr>
              <w:rPr>
                <w:lang w:eastAsia="en-GB"/>
              </w:rPr>
            </w:pPr>
          </w:p>
        </w:tc>
        <w:tc>
          <w:tcPr>
            <w:tcW w:w="660" w:type="pct"/>
            <w:tcBorders>
              <w:top w:val="nil"/>
              <w:left w:val="nil"/>
              <w:bottom w:val="single" w:sz="12" w:space="0" w:color="auto"/>
              <w:right w:val="nil"/>
            </w:tcBorders>
            <w:shd w:val="clear" w:color="auto" w:fill="auto"/>
            <w:noWrap/>
            <w:vAlign w:val="center"/>
            <w:hideMark/>
          </w:tcPr>
          <w:p w14:paraId="3912DAA8" w14:textId="77777777" w:rsidR="00F814B9" w:rsidRPr="0006648B" w:rsidRDefault="00F814B9" w:rsidP="00F814B9">
            <w:pPr>
              <w:rPr>
                <w:lang w:eastAsia="en-GB"/>
              </w:rPr>
            </w:pPr>
            <w:r w:rsidRPr="0006648B">
              <w:rPr>
                <w:lang w:eastAsia="en-GB"/>
              </w:rPr>
              <w:t>All</w:t>
            </w:r>
          </w:p>
        </w:tc>
        <w:tc>
          <w:tcPr>
            <w:tcW w:w="649" w:type="pct"/>
            <w:tcBorders>
              <w:top w:val="nil"/>
              <w:left w:val="nil"/>
              <w:bottom w:val="single" w:sz="12" w:space="0" w:color="auto"/>
              <w:right w:val="nil"/>
            </w:tcBorders>
            <w:shd w:val="clear" w:color="auto" w:fill="auto"/>
            <w:noWrap/>
            <w:vAlign w:val="center"/>
            <w:hideMark/>
          </w:tcPr>
          <w:p w14:paraId="235B3F04" w14:textId="77777777" w:rsidR="00F814B9" w:rsidRPr="0006648B" w:rsidRDefault="00F814B9" w:rsidP="00F814B9">
            <w:pPr>
              <w:rPr>
                <w:lang w:eastAsia="en-GB"/>
              </w:rPr>
            </w:pPr>
            <w:r w:rsidRPr="0006648B">
              <w:rPr>
                <w:lang w:eastAsia="en-GB"/>
              </w:rPr>
              <w:t>0.34</w:t>
            </w:r>
          </w:p>
        </w:tc>
        <w:tc>
          <w:tcPr>
            <w:tcW w:w="908" w:type="pct"/>
            <w:tcBorders>
              <w:top w:val="nil"/>
              <w:left w:val="nil"/>
              <w:bottom w:val="single" w:sz="12" w:space="0" w:color="auto"/>
              <w:right w:val="nil"/>
            </w:tcBorders>
            <w:shd w:val="clear" w:color="auto" w:fill="auto"/>
            <w:noWrap/>
            <w:vAlign w:val="center"/>
            <w:hideMark/>
          </w:tcPr>
          <w:p w14:paraId="7E8D4A13" w14:textId="77777777" w:rsidR="00F814B9" w:rsidRPr="0006648B" w:rsidRDefault="00F814B9" w:rsidP="00F814B9">
            <w:pPr>
              <w:rPr>
                <w:lang w:eastAsia="en-GB"/>
              </w:rPr>
            </w:pPr>
            <w:r w:rsidRPr="0006648B">
              <w:rPr>
                <w:lang w:eastAsia="en-GB"/>
              </w:rPr>
              <w:t>0.26</w:t>
            </w:r>
          </w:p>
        </w:tc>
        <w:tc>
          <w:tcPr>
            <w:tcW w:w="607" w:type="pct"/>
            <w:tcBorders>
              <w:top w:val="nil"/>
              <w:left w:val="nil"/>
              <w:bottom w:val="single" w:sz="12" w:space="0" w:color="auto"/>
              <w:right w:val="nil"/>
            </w:tcBorders>
            <w:shd w:val="clear" w:color="auto" w:fill="auto"/>
            <w:noWrap/>
            <w:vAlign w:val="center"/>
            <w:hideMark/>
          </w:tcPr>
          <w:p w14:paraId="0D5FC200" w14:textId="77777777" w:rsidR="00F814B9" w:rsidRPr="0006648B" w:rsidRDefault="00F814B9" w:rsidP="00F814B9">
            <w:pPr>
              <w:rPr>
                <w:lang w:eastAsia="en-GB"/>
              </w:rPr>
            </w:pPr>
            <w:r w:rsidRPr="0006648B">
              <w:rPr>
                <w:lang w:eastAsia="en-GB"/>
              </w:rPr>
              <w:t>0.31</w:t>
            </w:r>
          </w:p>
        </w:tc>
        <w:tc>
          <w:tcPr>
            <w:tcW w:w="1136" w:type="pct"/>
            <w:tcBorders>
              <w:top w:val="nil"/>
              <w:left w:val="nil"/>
              <w:bottom w:val="single" w:sz="12" w:space="0" w:color="auto"/>
              <w:right w:val="nil"/>
            </w:tcBorders>
            <w:shd w:val="clear" w:color="auto" w:fill="auto"/>
            <w:noWrap/>
            <w:vAlign w:val="center"/>
            <w:hideMark/>
          </w:tcPr>
          <w:p w14:paraId="2DA240A9" w14:textId="77777777" w:rsidR="00F814B9" w:rsidRPr="0006648B" w:rsidRDefault="00F814B9" w:rsidP="00F814B9">
            <w:pPr>
              <w:rPr>
                <w:lang w:eastAsia="en-GB"/>
              </w:rPr>
            </w:pPr>
            <w:r w:rsidRPr="0006648B">
              <w:rPr>
                <w:lang w:eastAsia="en-GB"/>
              </w:rPr>
              <w:t>0.59</w:t>
            </w:r>
          </w:p>
        </w:tc>
      </w:tr>
    </w:tbl>
    <w:p w14:paraId="7F148F12" w14:textId="630CE737" w:rsidR="00F814B9" w:rsidRDefault="00F814B9" w:rsidP="00F814B9">
      <w:r w:rsidRPr="0006648B">
        <w:lastRenderedPageBreak/>
        <w:t xml:space="preserve">In addition to this comparison to ground-based AOD data, CMAQ modelled AOD at 550 nm was compared to the MODIS MAIAC 550 nm 1 km product (Collection 6 MCD19A2; </w:t>
      </w:r>
      <w:r w:rsidRPr="0006648B">
        <w:fldChar w:fldCharType="begin" w:fldLock="1"/>
      </w:r>
      <w:r w:rsidRPr="0006648B">
        <w:instrText>ADDIN CSL_CITATION {"citationItems":[{"id":"ITEM-1","itemData":{"DOI":"10.5194/amt-11-5741-2018","ISSN":"18678548","abstract":"&lt;p&gt;&lt;p&gt;&lt;strong&gt;Abstract.&lt;/strong&gt; This paper describes the latest version of algorithm MAIAC used for processing of the MODIS Collection 6 data record. Since initial publication in 2011&amp;amp;ndash;2012, MAIAC has changed considerably to adapt global processing and improve cloud/snow detection, aerosol retrievals and atmospheric correction of MODIS data. The main changes include 1) transition from 25&lt;span class=\"thinspace\"&gt;&lt;/span&gt;km to 1&lt;span class=\"thinspace\"&gt;&lt;/span&gt;km scale for retrieval of the spectral regression coefficient (SRC) which helped remove occasional blockiness at 25&lt;span class=\"thinspace\"&gt;&lt;/span&gt;km scale in the aerosol optical depth (AOD) and in the surface reflectance; 2) continuous improvements of cloud detection; 3) introduction of “Smoke” and “Dust” tests to discriminate absorbing fine and coarse mode aerosols; 4) adding over-water processing; 5) general optimization of the LUT-based radiative transfer for the global processing, and others. MAIAC provides an inter-disciplinary suite of atmospheric and land products, including: cloud mask (CM), column water vapor (CWV), AOD at 0.47 and 0.55&lt;span class=\"thinspace\"&gt;&lt;/span&gt;&amp;amp;mu;m, aerosol type (background/smoke/dust), and fine mode fraction over water; spectral bidirectional reflectance factors (BRF), parameters of Ross-Thick Li-Sparse (RTLS) BRDF model and instantaneous albedo; for snow-covered surfaces, we provide sub-pixel snow fraction and snow grain size. All products come in standard HDF4 format at 1&lt;span class=\"thinspace\"&gt;&lt;/span&gt;km resolution, except BRF which is also provided at 500&lt;span class=\"thinspace\"&gt;&lt;/span&gt;m resolution, on Sinusoidal grid adopted by the MODIS land team. All products are provided on per-observation basis in daily files except BRDF/albedo which is reported every 8 days. Because MAIAC uses a time series approach, the BRDF/albedo are naturally gap-filled over land where missing values are filled-in with results from the previous retrieval. While the BRDF model is reported for MODIS &lt;q&gt;land&lt;/q&gt; bands 1&amp;amp;ndash;7 and &lt;q&gt;ocean&lt;/q&gt; band 8, BRF is reported for both &lt;q&gt;land&lt;/q&gt; and &lt;q&gt;ocean&lt;/q&gt; bands 1&amp;amp;ndash;12. This paper focuses on MAIAC cloud detection, aerosol retrievals and atmospheric correction and describes MCD19 data products and quality assurance (QA) flags.&lt;/p&gt;&lt;/p&gt;","author":[{"dropping-particle":"","family":"Lyapustin","given":"A.","non-dropping-particle":"","parse-names":false,"suffix":""},{"dropping-particle":"","family":"Wang","given":"Yujie","non-dropping-particle":"","parse-names":false,"suffix":""},{"dropping-particle":"","family":"Korkin","given":"S.","non-dropping-particle":"","parse-names":false,"suffix":""},{"dropping-particle":"","family":"Huang","given":"Dong","non-dropping-particle":"","parse-names":false,"suffix":""}],"container-title":"Atmospheric Measurement Techniques","id":"ITEM-1","issue":"10","issued":{"date-parts":[["2018"]]},"page":"5741-5765","title":"MODIS Collection 6 MAIAC algorithm","type":"article-journal","volume":"11"},"uris":["http://www.mendeley.com/documents/?uuid=1fa4ca1c-1088-461e-8033-a68563d695cf"]}],"mendeley":{"formattedCitation":"(Lyapustin et al., 2018)","manualFormatting":"Lyapustin et al., 2018","plainTextFormattedCitation":"(Lyapustin et al., 2018)","previouslyFormattedCitation":"(Lyapustin et al., 2018)"},"properties":{"noteIndex":0},"schema":"https://github.com/citation-style-language/schema/raw/master/csl-citation.json"}</w:instrText>
      </w:r>
      <w:r w:rsidRPr="0006648B">
        <w:fldChar w:fldCharType="separate"/>
      </w:r>
      <w:r w:rsidRPr="0006648B">
        <w:rPr>
          <w:noProof/>
        </w:rPr>
        <w:t>Lyapustin et al., 2018</w:t>
      </w:r>
      <w:r w:rsidRPr="0006648B">
        <w:fldChar w:fldCharType="end"/>
      </w:r>
      <w:r w:rsidRPr="0006648B">
        <w:t>) - the same AOD product used in the derivation of FREMv2 TPM emissions coefficients (</w:t>
      </w:r>
      <w:r w:rsidRPr="0006648B">
        <w:fldChar w:fldCharType="begin"/>
      </w:r>
      <w:r w:rsidRPr="0006648B">
        <w:instrText xml:space="preserve"> REF _Ref90033105 \h </w:instrText>
      </w:r>
      <w:r>
        <w:instrText xml:space="preserve"> \* MERGEFORMAT </w:instrText>
      </w:r>
      <w:r w:rsidRPr="0006648B">
        <w:fldChar w:fldCharType="separate"/>
      </w:r>
      <w:r w:rsidR="00C464B8" w:rsidRPr="0006648B">
        <w:t>Appendix A</w:t>
      </w:r>
      <w:r w:rsidRPr="0006648B">
        <w:fldChar w:fldCharType="end"/>
      </w:r>
      <w:r w:rsidRPr="0006648B">
        <w:t xml:space="preserve"> and </w:t>
      </w:r>
      <w:r w:rsidRPr="0006648B">
        <w:fldChar w:fldCharType="begin" w:fldLock="1"/>
      </w:r>
      <w:r w:rsidRPr="0006648B">
        <w:instrText>ADDIN CSL_CITATION {"citationItems":[{"id":"ITEM-1","itemData":{"DOI":"10.1016/j.rse.2020.111971","ISSN":"00344257","abstract":"We provide major updates to the ‘top down’ Fire Radiative Energy Emissions (FREM) approach to biomass burning emissions calculations, bypassing the estimation of fuel consumption that is a major source of uncertainty in widely used ‘bottom up’ approaches. The FREM approach links satellite observations of fire radiative power (FRP) to emission rates of total particulate matter (TPM) via spatially varying smoke emissions coefficients (g.MJ−1) – each derived from matchups of FRP and smoke plume aerosol optical depth (AOD). In the original FREMv1 approach, FRP data came from the geostationary Meteosat satellite and AOD data from the 10 km spatial resolution MODIS MOD04 aerosol product. However, the latter often performs quite poorly close to biomass burning sources due to its large 10 km pixels, bias at high MODIS view zenith angles, and saturation and/or removal of areas of high AOD - limitations introducing bias and uncertainty into the final FREM-derived smoke emissions estimates. We address each of these issues through a series of significant methodological and input data improvements, including exploitation of the 1 km MODIS MAIAC AOD product that performs far better close to fire sources. We use our FREMv2 methodology to generate a new pan-African fire emissions inventory for TPM and the carbonaceous gases CO2, CO and CH4, and our annual mean TPM emissions are within 11% of those of the MODIS-based FEER top-down approach, but significantly higher than those of GFASv1.2 and GFEDv4.1s (by 114% and 69% respectively) - agreeing with independent assessments that aerosol emissions of GFASv1.2 require upscaling by a factor of 2 to 3.4 to deliver matching magnitudes between modelled and observed AODs. From our carbonaceous emissions totals we map dry matter consumed (DMC) across Africa, and dividing this by the FireCCISFD11 20 m burned area product we provide one of the first data-driven pan-African maps of fuel consumption per unit area (kg.m−2) which in many areas is higher than in GFEDv4.1s. Our estimates represent the highest spatio-temporal resolution biomass burning emissions data yet available over Africa, and significantly advance the aim of a pan-tropical and mid-latitude inventory based on FRP from the global geostationary satellite network (Meteosat, Meteosat IOD, GOES and Himawari).","author":[{"dropping-particle":"","family":"Nguyen","given":"Hannah M.","non-dropping-particle":"","parse-names":false,"suffix":""},{"dropping-particle":"","family":"Wooster","given":"Martin J.","non-dropping-particle":"","parse-names":false,"suffix":""}],"container-title":"Remote Sensing of Environment","id":"ITEM-1","issue":"November 2019","issued":{"date-parts":[["2020"]]},"page":"111971","publisher":"Elsevier","title":"Advances in the estimation of high Spatio-temporal resolution pan-African top-down biomass burning emissions made using geostationary fire radiative power (FRP) and MAIAC aerosol optical depth (AOD) data","type":"article-journal","volume":"248"},"uris":["http://www.mendeley.com/documents/?uuid=c10229e8-33b4-4843-b98e-0d7769d6499a"]}],"mendeley":{"formattedCitation":"(Nguyen and Wooster, 2020)","manualFormatting":"Nguyen and Wooster (2020)","plainTextFormattedCitation":"(Nguyen and Wooster, 2020)","previouslyFormattedCitation":"(Nguyen and Wooster, 2020)"},"properties":{"noteIndex":0},"schema":"https://github.com/citation-style-language/schema/raw/master/csl-citation.json"}</w:instrText>
      </w:r>
      <w:r w:rsidRPr="0006648B">
        <w:fldChar w:fldCharType="separate"/>
      </w:r>
      <w:r w:rsidRPr="0006648B">
        <w:rPr>
          <w:noProof/>
        </w:rPr>
        <w:t>Nguyen and Wooster (2020)</w:t>
      </w:r>
      <w:r w:rsidRPr="0006648B">
        <w:fldChar w:fldCharType="end"/>
      </w:r>
      <w:r w:rsidRPr="0006648B">
        <w:t xml:space="preserve">), though a completely different set of days were used in the generation of the matchup dataset. Daytime Aqua and Terra overpasses occurring between approximately 08:00 and 10:00 UTC daily over the CMAQ domain were compared to mean CMAQ AOD between 08:00 and 10:00 at 550 nm. Both modelled and observed AOD were remapped to a 0.1°×0.1° grid for ease of comparison. </w:t>
      </w:r>
    </w:p>
    <w:p w14:paraId="2B50140B" w14:textId="77777777" w:rsidR="00FC134E" w:rsidRPr="0006648B" w:rsidRDefault="00FC134E" w:rsidP="00F814B9"/>
    <w:p w14:paraId="52C1A092" w14:textId="37729C76" w:rsidR="00F814B9" w:rsidRPr="0006648B" w:rsidRDefault="00F814B9" w:rsidP="00F814B9">
      <w:r w:rsidRPr="0006648B">
        <w:t>The spatial distribution of monthly mean AOD in the MAIAC AOD product and CMAQ is shown in Figure C2. Most notable in Figure C2</w:t>
      </w:r>
      <w:r w:rsidRPr="0006648B">
        <w:fldChar w:fldCharType="begin"/>
      </w:r>
      <w:r w:rsidRPr="0006648B">
        <w:instrText xml:space="preserve"> REF _Ref84604390 \h </w:instrText>
      </w:r>
      <w:r>
        <w:instrText xml:space="preserve"> \* MERGEFORMAT </w:instrText>
      </w:r>
      <w:r w:rsidR="00ED4551">
        <w:fldChar w:fldCharType="separate"/>
      </w:r>
      <w:r w:rsidR="00C464B8" w:rsidRPr="0006648B">
        <w:t xml:space="preserve">Figure </w:t>
      </w:r>
      <w:r w:rsidRPr="0006648B">
        <w:fldChar w:fldCharType="end"/>
      </w:r>
      <w:r w:rsidRPr="0006648B">
        <w:t xml:space="preserve"> is the large variation between under and over estimation by modelled AOD compared with MAIAC AOD, as can be seen in the difference plot of C2c. In the north west of the domain, where the highest fire activity occurs (See main article,</w:t>
      </w:r>
      <w:r w:rsidR="00C464B8">
        <w:t xml:space="preserve"> </w:t>
      </w:r>
      <w:r w:rsidR="00C464B8">
        <w:fldChar w:fldCharType="begin"/>
      </w:r>
      <w:r w:rsidR="00C464B8">
        <w:instrText xml:space="preserve"> REF _Ref78209884 \h </w:instrText>
      </w:r>
      <w:r w:rsidR="00C464B8">
        <w:fldChar w:fldCharType="separate"/>
      </w:r>
      <w:r w:rsidR="00C464B8" w:rsidRPr="0006648B">
        <w:t xml:space="preserve">Figure </w:t>
      </w:r>
      <w:r w:rsidR="00C464B8">
        <w:rPr>
          <w:noProof/>
        </w:rPr>
        <w:t>8</w:t>
      </w:r>
      <w:r w:rsidR="00C464B8">
        <w:fldChar w:fldCharType="end"/>
      </w:r>
      <w:r w:rsidR="00C464B8">
        <w:t xml:space="preserve"> c</w:t>
      </w:r>
      <w:r w:rsidRPr="0006648B">
        <w:t xml:space="preserve">), some areas feature CMAQ AOD that is close to 60% greater than MAIAC AOD, with the highest overestimation occurring in June. While in other regions of the of the domain, CMAQ underestimates observed AOD significantly. In these areas, however, AOD values are already low and hence, this supposed underestimation is not as significant in absolute terms, though it does indicate that - in its base state - the CMAQ model tends to underestimate AOD. </w:t>
      </w:r>
    </w:p>
    <w:p w14:paraId="6939E4C4" w14:textId="77777777" w:rsidR="00F814B9" w:rsidRPr="0006648B" w:rsidRDefault="00F814B9" w:rsidP="00F814B9"/>
    <w:p w14:paraId="6D0A2A56" w14:textId="77777777" w:rsidR="00F814B9" w:rsidRPr="0006648B" w:rsidRDefault="00F814B9" w:rsidP="00D939AC">
      <w:pPr>
        <w:jc w:val="center"/>
      </w:pPr>
      <w:r w:rsidRPr="0006648B">
        <w:rPr>
          <w:noProof/>
        </w:rPr>
        <w:lastRenderedPageBreak/>
        <w:drawing>
          <wp:inline distT="0" distB="0" distL="0" distR="0" wp14:anchorId="5D963AA7" wp14:editId="42529920">
            <wp:extent cx="5731510" cy="5076190"/>
            <wp:effectExtent l="0" t="0" r="2540" b="0"/>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alenda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076190"/>
                    </a:xfrm>
                    <a:prstGeom prst="rect">
                      <a:avLst/>
                    </a:prstGeom>
                  </pic:spPr>
                </pic:pic>
              </a:graphicData>
            </a:graphic>
          </wp:inline>
        </w:drawing>
      </w:r>
    </w:p>
    <w:p w14:paraId="3A071E1A" w14:textId="77777777" w:rsidR="00F814B9" w:rsidRPr="0006648B" w:rsidRDefault="00F814B9" w:rsidP="00D939AC">
      <w:pPr>
        <w:pStyle w:val="Caption"/>
      </w:pPr>
      <w:bookmarkStart w:id="35" w:name="_Ref84604390"/>
      <w:r w:rsidRPr="0006648B">
        <w:t xml:space="preserve">Figure </w:t>
      </w:r>
      <w:bookmarkEnd w:id="35"/>
      <w:r w:rsidRPr="0006648B">
        <w:t>C2. Mapped mean monthly AOD at 550 nm from a) the MAIAC satellite product and b) CMAQ simulations (note - colour scale differences between a) and b)) during the simulation period from 15</w:t>
      </w:r>
      <w:r w:rsidRPr="0006648B">
        <w:rPr>
          <w:vertAlign w:val="superscript"/>
        </w:rPr>
        <w:t>th</w:t>
      </w:r>
      <w:r w:rsidRPr="0006648B">
        <w:t xml:space="preserve"> June to 29</w:t>
      </w:r>
      <w:r w:rsidRPr="0006648B">
        <w:rPr>
          <w:vertAlign w:val="superscript"/>
        </w:rPr>
        <w:t>th</w:t>
      </w:r>
      <w:r w:rsidRPr="0006648B">
        <w:t xml:space="preserve"> August 2019. c) shows the percentage difference between MAIAC and CMAQ AOD</w:t>
      </w:r>
    </w:p>
    <w:p w14:paraId="3E1AA4D6" w14:textId="77777777" w:rsidR="00F814B9" w:rsidRPr="0006648B" w:rsidRDefault="00F814B9" w:rsidP="00F814B9"/>
    <w:p w14:paraId="1F3273F8" w14:textId="05926CB5" w:rsidR="00F814B9" w:rsidRDefault="00F814B9" w:rsidP="00F814B9">
      <w:r w:rsidRPr="0006648B">
        <w:t>Daily modelled and observed AOD in each ROI (see main article Figure 8a) and in the full domain were used to generate mean monthly AOD during the simulation period (Table C2) and the NMBF and Pearson’s correlation coefficient (r) between CMAQ and MAIAC daily AOD were also calculated. The results show that CMAQ AOD, in general, is significantly overestimated relative to MAIAC AOD, and this overestimation is far greater than for the CMAQ TCCO comparisons to Sentinal-5P TCCO shown in the main manuscript (</w:t>
      </w:r>
      <w:r w:rsidRPr="0006648B">
        <w:fldChar w:fldCharType="begin"/>
      </w:r>
      <w:r w:rsidRPr="0006648B">
        <w:instrText xml:space="preserve"> REF _Ref90033214 \r \h </w:instrText>
      </w:r>
      <w:r>
        <w:instrText xml:space="preserve"> \* MERGEFORMAT </w:instrText>
      </w:r>
      <w:r w:rsidRPr="0006648B">
        <w:fldChar w:fldCharType="separate"/>
      </w:r>
      <w:r w:rsidR="00C464B8">
        <w:t>4</w:t>
      </w:r>
      <w:r w:rsidRPr="0006648B">
        <w:fldChar w:fldCharType="end"/>
      </w:r>
      <w:r w:rsidRPr="0006648B">
        <w:t xml:space="preserve">). Daily mean CMAQ AOD in the domain for the full simulation period is 120% higher than MAIAC mean AOD, and when restricted to days in June this increases to 184%. Mean CMAQ AOD in ROI1 – which includes much of the area with the highest fire activity - shows the largest overestimation, ranging between </w:t>
      </w:r>
      <w:r w:rsidRPr="0006648B">
        <w:lastRenderedPageBreak/>
        <w:t xml:space="preserve">105% and 180% depending on the month. Conversely ROI2 and ROI3, in which there is generally lower fire activity, show lower NMBF values ranging from an underestimation of 30% to an overestimation of 77% by CMAQ AOD. The correlation between modelled and observed daily means varies by ROI and by month, but in most cases r &gt; 0.60. </w:t>
      </w:r>
    </w:p>
    <w:p w14:paraId="79D9E5FE" w14:textId="77777777" w:rsidR="00D939AC" w:rsidRPr="0006648B" w:rsidRDefault="00D939AC" w:rsidP="00F814B9"/>
    <w:p w14:paraId="6D97BCD8" w14:textId="6D85B26A" w:rsidR="00F814B9" w:rsidRDefault="00F814B9" w:rsidP="00D939AC">
      <w:pPr>
        <w:pStyle w:val="Caption"/>
      </w:pPr>
      <w:bookmarkStart w:id="36" w:name="_Ref84604490"/>
      <w:r w:rsidRPr="0006648B">
        <w:t xml:space="preserve">Table </w:t>
      </w:r>
      <w:bookmarkEnd w:id="36"/>
      <w:r w:rsidRPr="0006648B">
        <w:t>C2. Monthly means of daily CMAQ and MAIAC AOD, in the full extent of the domain and the ROIs, the NMBF of daily CMAQ AOD with respect to observations and the temporal Pearson's correlation coefficient of daily AOD over each month and the whole modelled period are also included (15th June to 29th August 2019)</w:t>
      </w:r>
    </w:p>
    <w:p w14:paraId="3D1A8F7C" w14:textId="77777777" w:rsidR="00D939AC" w:rsidRPr="0006648B" w:rsidRDefault="00D939AC" w:rsidP="00F814B9"/>
    <w:tbl>
      <w:tblPr>
        <w:tblW w:w="5000" w:type="pct"/>
        <w:tblCellMar>
          <w:left w:w="0" w:type="dxa"/>
          <w:right w:w="0" w:type="dxa"/>
        </w:tblCellMar>
        <w:tblLook w:val="04A0" w:firstRow="1" w:lastRow="0" w:firstColumn="1" w:lastColumn="0" w:noHBand="0" w:noVBand="1"/>
      </w:tblPr>
      <w:tblGrid>
        <w:gridCol w:w="1412"/>
        <w:gridCol w:w="1413"/>
        <w:gridCol w:w="1943"/>
        <w:gridCol w:w="1943"/>
        <w:gridCol w:w="1413"/>
        <w:gridCol w:w="1911"/>
      </w:tblGrid>
      <w:tr w:rsidR="00F814B9" w:rsidRPr="0006648B" w14:paraId="656DF3A6" w14:textId="77777777" w:rsidTr="00B63797">
        <w:trPr>
          <w:trHeight w:val="335"/>
        </w:trPr>
        <w:tc>
          <w:tcPr>
            <w:tcW w:w="704" w:type="pct"/>
            <w:vMerge w:val="restart"/>
            <w:tcBorders>
              <w:top w:val="single" w:sz="12" w:space="0" w:color="auto"/>
              <w:left w:val="nil"/>
              <w:bottom w:val="single" w:sz="12" w:space="0" w:color="000000"/>
              <w:right w:val="nil"/>
            </w:tcBorders>
            <w:shd w:val="clear" w:color="auto" w:fill="auto"/>
            <w:noWrap/>
            <w:tcMar>
              <w:top w:w="15" w:type="dxa"/>
              <w:left w:w="15" w:type="dxa"/>
              <w:bottom w:w="0" w:type="dxa"/>
              <w:right w:w="15" w:type="dxa"/>
            </w:tcMar>
            <w:vAlign w:val="center"/>
            <w:hideMark/>
          </w:tcPr>
          <w:p w14:paraId="71349CCF" w14:textId="77777777" w:rsidR="00F814B9" w:rsidRPr="0006648B" w:rsidRDefault="00F814B9" w:rsidP="00F814B9">
            <w:r w:rsidRPr="0006648B">
              <w:t> </w:t>
            </w:r>
          </w:p>
        </w:tc>
        <w:tc>
          <w:tcPr>
            <w:tcW w:w="704" w:type="pct"/>
            <w:vMerge w:val="restart"/>
            <w:tcBorders>
              <w:top w:val="single" w:sz="12" w:space="0" w:color="auto"/>
              <w:left w:val="nil"/>
              <w:bottom w:val="single" w:sz="12" w:space="0" w:color="000000"/>
              <w:right w:val="nil"/>
            </w:tcBorders>
            <w:shd w:val="clear" w:color="auto" w:fill="auto"/>
            <w:noWrap/>
            <w:tcMar>
              <w:top w:w="15" w:type="dxa"/>
              <w:left w:w="15" w:type="dxa"/>
              <w:bottom w:w="0" w:type="dxa"/>
              <w:right w:w="15" w:type="dxa"/>
            </w:tcMar>
            <w:vAlign w:val="center"/>
            <w:hideMark/>
          </w:tcPr>
          <w:p w14:paraId="0A70923C" w14:textId="77777777" w:rsidR="00F814B9" w:rsidRPr="0006648B" w:rsidRDefault="00F814B9" w:rsidP="00F814B9">
            <w:r w:rsidRPr="0006648B">
              <w:t> </w:t>
            </w:r>
          </w:p>
        </w:tc>
        <w:tc>
          <w:tcPr>
            <w:tcW w:w="968" w:type="pct"/>
            <w:tcBorders>
              <w:top w:val="single" w:sz="12" w:space="0" w:color="auto"/>
              <w:left w:val="nil"/>
              <w:bottom w:val="nil"/>
              <w:right w:val="nil"/>
            </w:tcBorders>
            <w:shd w:val="clear" w:color="auto" w:fill="auto"/>
            <w:noWrap/>
            <w:tcMar>
              <w:top w:w="15" w:type="dxa"/>
              <w:left w:w="15" w:type="dxa"/>
              <w:bottom w:w="0" w:type="dxa"/>
              <w:right w:w="15" w:type="dxa"/>
            </w:tcMar>
            <w:vAlign w:val="center"/>
            <w:hideMark/>
          </w:tcPr>
          <w:p w14:paraId="1BA6C3F8" w14:textId="77777777" w:rsidR="00F814B9" w:rsidRPr="0006648B" w:rsidRDefault="00F814B9" w:rsidP="00F814B9">
            <w:r w:rsidRPr="0006648B">
              <w:t>CMAQ</w:t>
            </w:r>
          </w:p>
        </w:tc>
        <w:tc>
          <w:tcPr>
            <w:tcW w:w="968" w:type="pct"/>
            <w:tcBorders>
              <w:top w:val="single" w:sz="12" w:space="0" w:color="auto"/>
              <w:left w:val="nil"/>
              <w:bottom w:val="nil"/>
              <w:right w:val="nil"/>
            </w:tcBorders>
            <w:shd w:val="clear" w:color="auto" w:fill="auto"/>
            <w:noWrap/>
            <w:tcMar>
              <w:top w:w="15" w:type="dxa"/>
              <w:left w:w="15" w:type="dxa"/>
              <w:bottom w:w="0" w:type="dxa"/>
              <w:right w:w="15" w:type="dxa"/>
            </w:tcMar>
            <w:vAlign w:val="center"/>
            <w:hideMark/>
          </w:tcPr>
          <w:p w14:paraId="67B8AF19" w14:textId="77777777" w:rsidR="00F814B9" w:rsidRPr="0006648B" w:rsidRDefault="00F814B9" w:rsidP="00F814B9">
            <w:r w:rsidRPr="0006648B">
              <w:t>MAIAC</w:t>
            </w:r>
          </w:p>
        </w:tc>
        <w:tc>
          <w:tcPr>
            <w:tcW w:w="704" w:type="pct"/>
            <w:vMerge w:val="restart"/>
            <w:tcBorders>
              <w:top w:val="single" w:sz="12" w:space="0" w:color="auto"/>
              <w:left w:val="nil"/>
              <w:bottom w:val="single" w:sz="12" w:space="0" w:color="000000"/>
              <w:right w:val="nil"/>
            </w:tcBorders>
            <w:shd w:val="clear" w:color="auto" w:fill="auto"/>
            <w:noWrap/>
            <w:tcMar>
              <w:top w:w="15" w:type="dxa"/>
              <w:left w:w="15" w:type="dxa"/>
              <w:bottom w:w="0" w:type="dxa"/>
              <w:right w:w="15" w:type="dxa"/>
            </w:tcMar>
            <w:vAlign w:val="center"/>
            <w:hideMark/>
          </w:tcPr>
          <w:p w14:paraId="33224027" w14:textId="77777777" w:rsidR="00F814B9" w:rsidRPr="0006648B" w:rsidRDefault="00F814B9" w:rsidP="00F814B9">
            <w:r w:rsidRPr="0006648B">
              <w:t>NMBF</w:t>
            </w:r>
          </w:p>
        </w:tc>
        <w:tc>
          <w:tcPr>
            <w:tcW w:w="952" w:type="pct"/>
            <w:tcBorders>
              <w:top w:val="single" w:sz="12" w:space="0" w:color="auto"/>
              <w:left w:val="nil"/>
              <w:bottom w:val="nil"/>
              <w:right w:val="nil"/>
            </w:tcBorders>
            <w:shd w:val="clear" w:color="auto" w:fill="auto"/>
            <w:noWrap/>
            <w:tcMar>
              <w:top w:w="15" w:type="dxa"/>
              <w:left w:w="15" w:type="dxa"/>
              <w:bottom w:w="0" w:type="dxa"/>
              <w:right w:w="15" w:type="dxa"/>
            </w:tcMar>
            <w:vAlign w:val="center"/>
            <w:hideMark/>
          </w:tcPr>
          <w:p w14:paraId="4403EB7D" w14:textId="77777777" w:rsidR="00F814B9" w:rsidRPr="0006648B" w:rsidRDefault="00F814B9" w:rsidP="00F814B9">
            <w:r w:rsidRPr="0006648B">
              <w:t>Pearson’s</w:t>
            </w:r>
          </w:p>
        </w:tc>
      </w:tr>
      <w:tr w:rsidR="00F814B9" w:rsidRPr="0006648B" w14:paraId="101DF92A" w14:textId="77777777" w:rsidTr="00B63797">
        <w:trPr>
          <w:trHeight w:val="335"/>
        </w:trPr>
        <w:tc>
          <w:tcPr>
            <w:tcW w:w="704" w:type="pct"/>
            <w:vMerge/>
            <w:tcBorders>
              <w:top w:val="single" w:sz="12" w:space="0" w:color="auto"/>
              <w:left w:val="nil"/>
              <w:bottom w:val="single" w:sz="12" w:space="0" w:color="000000"/>
              <w:right w:val="nil"/>
            </w:tcBorders>
            <w:vAlign w:val="center"/>
            <w:hideMark/>
          </w:tcPr>
          <w:p w14:paraId="46290DF5" w14:textId="77777777" w:rsidR="00F814B9" w:rsidRPr="0006648B" w:rsidRDefault="00F814B9" w:rsidP="00F814B9"/>
        </w:tc>
        <w:tc>
          <w:tcPr>
            <w:tcW w:w="704" w:type="pct"/>
            <w:vMerge/>
            <w:tcBorders>
              <w:top w:val="single" w:sz="12" w:space="0" w:color="auto"/>
              <w:left w:val="nil"/>
              <w:bottom w:val="single" w:sz="12" w:space="0" w:color="000000"/>
              <w:right w:val="nil"/>
            </w:tcBorders>
            <w:vAlign w:val="center"/>
            <w:hideMark/>
          </w:tcPr>
          <w:p w14:paraId="30094400" w14:textId="77777777" w:rsidR="00F814B9" w:rsidRPr="0006648B" w:rsidRDefault="00F814B9" w:rsidP="00F814B9"/>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6E827F3A" w14:textId="77777777" w:rsidR="00F814B9" w:rsidRPr="0006648B" w:rsidRDefault="00F814B9" w:rsidP="00F814B9">
            <w:r w:rsidRPr="0006648B">
              <w:t>Mean AOD</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1F57BC00" w14:textId="77777777" w:rsidR="00F814B9" w:rsidRPr="0006648B" w:rsidRDefault="00F814B9" w:rsidP="00F814B9">
            <w:r w:rsidRPr="0006648B">
              <w:t>Mean AOD</w:t>
            </w:r>
          </w:p>
        </w:tc>
        <w:tc>
          <w:tcPr>
            <w:tcW w:w="704" w:type="pct"/>
            <w:vMerge/>
            <w:tcBorders>
              <w:top w:val="single" w:sz="12" w:space="0" w:color="auto"/>
              <w:left w:val="nil"/>
              <w:bottom w:val="single" w:sz="12" w:space="0" w:color="000000"/>
              <w:right w:val="nil"/>
            </w:tcBorders>
            <w:vAlign w:val="center"/>
            <w:hideMark/>
          </w:tcPr>
          <w:p w14:paraId="03D3FD15" w14:textId="77777777" w:rsidR="00F814B9" w:rsidRPr="0006648B" w:rsidRDefault="00F814B9" w:rsidP="00F814B9"/>
        </w:tc>
        <w:tc>
          <w:tcPr>
            <w:tcW w:w="952"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76A0C121" w14:textId="77777777" w:rsidR="00F814B9" w:rsidRPr="0006648B" w:rsidRDefault="00F814B9" w:rsidP="00F814B9">
            <w:r w:rsidRPr="0006648B">
              <w:t>Correlation (r)</w:t>
            </w:r>
          </w:p>
        </w:tc>
      </w:tr>
      <w:tr w:rsidR="00F814B9" w:rsidRPr="0006648B" w14:paraId="480E05F3" w14:textId="77777777" w:rsidTr="00B63797">
        <w:trPr>
          <w:trHeight w:val="335"/>
        </w:trPr>
        <w:tc>
          <w:tcPr>
            <w:tcW w:w="704" w:type="pct"/>
            <w:vMerge w:val="restart"/>
            <w:tcBorders>
              <w:top w:val="single" w:sz="12" w:space="0" w:color="auto"/>
              <w:left w:val="nil"/>
              <w:right w:val="nil"/>
            </w:tcBorders>
            <w:shd w:val="clear" w:color="auto" w:fill="auto"/>
            <w:noWrap/>
            <w:tcMar>
              <w:top w:w="15" w:type="dxa"/>
              <w:left w:w="15" w:type="dxa"/>
              <w:bottom w:w="0" w:type="dxa"/>
              <w:right w:w="15" w:type="dxa"/>
            </w:tcMar>
            <w:vAlign w:val="center"/>
            <w:hideMark/>
          </w:tcPr>
          <w:p w14:paraId="68EC8291" w14:textId="77777777" w:rsidR="00F814B9" w:rsidRPr="0006648B" w:rsidRDefault="00F814B9" w:rsidP="00F814B9">
            <w:r w:rsidRPr="0006648B">
              <w:t xml:space="preserve"> Full </w:t>
            </w:r>
          </w:p>
          <w:p w14:paraId="5459EB5C" w14:textId="77777777" w:rsidR="00F814B9" w:rsidRPr="0006648B" w:rsidRDefault="00F814B9" w:rsidP="00F814B9">
            <w:r w:rsidRPr="0006648B">
              <w:t>Domain</w:t>
            </w:r>
          </w:p>
          <w:p w14:paraId="18A71DD6" w14:textId="77777777" w:rsidR="00F814B9" w:rsidRPr="0006648B" w:rsidRDefault="00F814B9" w:rsidP="00F814B9">
            <w:r w:rsidRPr="0006648B">
              <w:t> </w:t>
            </w:r>
          </w:p>
        </w:tc>
        <w:tc>
          <w:tcPr>
            <w:tcW w:w="704" w:type="pct"/>
            <w:tcBorders>
              <w:top w:val="single" w:sz="12" w:space="0" w:color="auto"/>
              <w:left w:val="nil"/>
              <w:bottom w:val="nil"/>
              <w:right w:val="nil"/>
            </w:tcBorders>
            <w:shd w:val="clear" w:color="auto" w:fill="auto"/>
            <w:noWrap/>
            <w:tcMar>
              <w:top w:w="15" w:type="dxa"/>
              <w:left w:w="15" w:type="dxa"/>
              <w:bottom w:w="0" w:type="dxa"/>
              <w:right w:w="15" w:type="dxa"/>
            </w:tcMar>
            <w:vAlign w:val="center"/>
            <w:hideMark/>
          </w:tcPr>
          <w:p w14:paraId="5E30666B" w14:textId="77777777" w:rsidR="00F814B9" w:rsidRPr="0006648B" w:rsidRDefault="00F814B9" w:rsidP="00F814B9">
            <w:r w:rsidRPr="0006648B">
              <w:t>June</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01D6023F" w14:textId="77777777" w:rsidR="00F814B9" w:rsidRPr="0006648B" w:rsidRDefault="00F814B9" w:rsidP="00F814B9">
            <w:r w:rsidRPr="0006648B">
              <w:t>0.11</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0A20E988" w14:textId="77777777" w:rsidR="00F814B9" w:rsidRPr="0006648B" w:rsidRDefault="00F814B9" w:rsidP="00F814B9">
            <w:r w:rsidRPr="0006648B">
              <w:t>0.04</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2BABB431" w14:textId="77777777" w:rsidR="00F814B9" w:rsidRPr="0006648B" w:rsidRDefault="00F814B9" w:rsidP="00F814B9">
            <w:r w:rsidRPr="0006648B">
              <w:t>1.84</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752C8598" w14:textId="77777777" w:rsidR="00F814B9" w:rsidRPr="0006648B" w:rsidRDefault="00F814B9" w:rsidP="00F814B9">
            <w:r w:rsidRPr="0006648B">
              <w:t>0.77</w:t>
            </w:r>
          </w:p>
        </w:tc>
      </w:tr>
      <w:tr w:rsidR="00F814B9" w:rsidRPr="0006648B" w14:paraId="53F4F127"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5D0728E5"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76B8CF6D" w14:textId="77777777" w:rsidR="00F814B9" w:rsidRPr="0006648B" w:rsidRDefault="00F814B9" w:rsidP="00F814B9">
            <w:r w:rsidRPr="0006648B">
              <w:t>July</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2AFA7A91" w14:textId="77777777" w:rsidR="00F814B9" w:rsidRPr="0006648B" w:rsidRDefault="00F814B9" w:rsidP="00F814B9">
            <w:r w:rsidRPr="0006648B">
              <w:t>0.13</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663CCACA" w14:textId="77777777" w:rsidR="00F814B9" w:rsidRPr="0006648B" w:rsidRDefault="00F814B9" w:rsidP="00F814B9">
            <w:r w:rsidRPr="0006648B">
              <w:t>0.05</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453C977A" w14:textId="77777777" w:rsidR="00F814B9" w:rsidRPr="0006648B" w:rsidRDefault="00F814B9" w:rsidP="00F814B9">
            <w:r w:rsidRPr="0006648B">
              <w:t>1.37</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408BF2F8" w14:textId="77777777" w:rsidR="00F814B9" w:rsidRPr="0006648B" w:rsidRDefault="00F814B9" w:rsidP="00F814B9">
            <w:r w:rsidRPr="0006648B">
              <w:t>0.63</w:t>
            </w:r>
          </w:p>
        </w:tc>
      </w:tr>
      <w:tr w:rsidR="00F814B9" w:rsidRPr="0006648B" w14:paraId="2C995E94"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76D455EF"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4AF199D3" w14:textId="77777777" w:rsidR="00F814B9" w:rsidRPr="0006648B" w:rsidRDefault="00F814B9" w:rsidP="00F814B9">
            <w:r w:rsidRPr="0006648B">
              <w:t>August</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31A711FD" w14:textId="77777777" w:rsidR="00F814B9" w:rsidRPr="0006648B" w:rsidRDefault="00F814B9" w:rsidP="00F814B9">
            <w:r w:rsidRPr="0006648B">
              <w:t>0.15</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7169E4AF" w14:textId="77777777" w:rsidR="00F814B9" w:rsidRPr="0006648B" w:rsidRDefault="00F814B9" w:rsidP="00F814B9">
            <w:r w:rsidRPr="0006648B">
              <w:t>0.79</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0676FC3F" w14:textId="77777777" w:rsidR="00F814B9" w:rsidRPr="0006648B" w:rsidRDefault="00F814B9" w:rsidP="00F814B9">
            <w:r w:rsidRPr="0006648B">
              <w:t>0.94</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1DB7BB4E" w14:textId="77777777" w:rsidR="00F814B9" w:rsidRPr="0006648B" w:rsidRDefault="00F814B9" w:rsidP="00F814B9">
            <w:r w:rsidRPr="0006648B">
              <w:t>0.21</w:t>
            </w:r>
          </w:p>
        </w:tc>
      </w:tr>
      <w:tr w:rsidR="00F814B9" w:rsidRPr="0006648B" w14:paraId="13AF3566" w14:textId="77777777" w:rsidTr="00B63797">
        <w:trPr>
          <w:trHeight w:val="335"/>
        </w:trPr>
        <w:tc>
          <w:tcPr>
            <w:tcW w:w="704" w:type="pct"/>
            <w:vMerge/>
            <w:tcBorders>
              <w:left w:val="nil"/>
              <w:bottom w:val="single" w:sz="12" w:space="0" w:color="auto"/>
              <w:right w:val="nil"/>
            </w:tcBorders>
            <w:shd w:val="clear" w:color="auto" w:fill="auto"/>
            <w:noWrap/>
            <w:tcMar>
              <w:top w:w="15" w:type="dxa"/>
              <w:left w:w="15" w:type="dxa"/>
              <w:bottom w:w="0" w:type="dxa"/>
              <w:right w:w="15" w:type="dxa"/>
            </w:tcMar>
            <w:vAlign w:val="center"/>
            <w:hideMark/>
          </w:tcPr>
          <w:p w14:paraId="12CE12EF" w14:textId="77777777" w:rsidR="00F814B9" w:rsidRPr="0006648B" w:rsidRDefault="00F814B9" w:rsidP="00F814B9"/>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06B91306" w14:textId="77777777" w:rsidR="00F814B9" w:rsidRPr="0006648B" w:rsidRDefault="00F814B9" w:rsidP="00F814B9">
            <w:r w:rsidRPr="0006648B">
              <w:t>All</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051B8980" w14:textId="77777777" w:rsidR="00F814B9" w:rsidRPr="0006648B" w:rsidRDefault="00F814B9" w:rsidP="00F814B9">
            <w:r w:rsidRPr="0006648B">
              <w:t>0.13</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0C76AF72" w14:textId="77777777" w:rsidR="00F814B9" w:rsidRPr="0006648B" w:rsidRDefault="00F814B9" w:rsidP="00F814B9">
            <w:r w:rsidRPr="0006648B">
              <w:t>0.06</w:t>
            </w:r>
          </w:p>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403567E1" w14:textId="77777777" w:rsidR="00F814B9" w:rsidRPr="0006648B" w:rsidRDefault="00F814B9" w:rsidP="00F814B9">
            <w:r w:rsidRPr="0006648B">
              <w:t>1.2</w:t>
            </w:r>
          </w:p>
        </w:tc>
        <w:tc>
          <w:tcPr>
            <w:tcW w:w="952"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5BDEF6CE" w14:textId="77777777" w:rsidR="00F814B9" w:rsidRPr="0006648B" w:rsidRDefault="00F814B9" w:rsidP="00F814B9">
            <w:r w:rsidRPr="0006648B">
              <w:t>0.5</w:t>
            </w:r>
          </w:p>
        </w:tc>
      </w:tr>
      <w:tr w:rsidR="00F814B9" w:rsidRPr="0006648B" w14:paraId="487FFF8D" w14:textId="77777777" w:rsidTr="00B63797">
        <w:trPr>
          <w:trHeight w:val="335"/>
        </w:trPr>
        <w:tc>
          <w:tcPr>
            <w:tcW w:w="704" w:type="pct"/>
            <w:vMerge w:val="restart"/>
            <w:tcBorders>
              <w:top w:val="nil"/>
              <w:left w:val="nil"/>
              <w:right w:val="nil"/>
            </w:tcBorders>
            <w:shd w:val="clear" w:color="auto" w:fill="auto"/>
            <w:noWrap/>
            <w:tcMar>
              <w:top w:w="15" w:type="dxa"/>
              <w:left w:w="15" w:type="dxa"/>
              <w:bottom w:w="0" w:type="dxa"/>
              <w:right w:w="15" w:type="dxa"/>
            </w:tcMar>
            <w:vAlign w:val="center"/>
            <w:hideMark/>
          </w:tcPr>
          <w:p w14:paraId="43A0477F" w14:textId="77777777" w:rsidR="00F814B9" w:rsidRPr="0006648B" w:rsidRDefault="00F814B9" w:rsidP="00F814B9">
            <w:r w:rsidRPr="0006648B">
              <w:t> ROI1</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76E3AAE0" w14:textId="77777777" w:rsidR="00F814B9" w:rsidRPr="0006648B" w:rsidRDefault="00F814B9" w:rsidP="00F814B9">
            <w:r w:rsidRPr="0006648B">
              <w:t>June</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171F481E" w14:textId="77777777" w:rsidR="00F814B9" w:rsidRPr="0006648B" w:rsidRDefault="00F814B9" w:rsidP="00F814B9">
            <w:r w:rsidRPr="0006648B">
              <w:t>0.26</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261E5A60" w14:textId="77777777" w:rsidR="00F814B9" w:rsidRPr="0006648B" w:rsidRDefault="00F814B9" w:rsidP="00F814B9">
            <w:r w:rsidRPr="0006648B">
              <w:t>0.09</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757DE68B" w14:textId="77777777" w:rsidR="00F814B9" w:rsidRPr="0006648B" w:rsidRDefault="00F814B9" w:rsidP="00F814B9">
            <w:r w:rsidRPr="0006648B">
              <w:t>1.8</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7A02623F" w14:textId="77777777" w:rsidR="00F814B9" w:rsidRPr="0006648B" w:rsidRDefault="00F814B9" w:rsidP="00F814B9">
            <w:r w:rsidRPr="0006648B">
              <w:t>0.9</w:t>
            </w:r>
          </w:p>
        </w:tc>
      </w:tr>
      <w:tr w:rsidR="00F814B9" w:rsidRPr="0006648B" w14:paraId="3A939CF1"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717B9704"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2D5D69A4" w14:textId="77777777" w:rsidR="00F814B9" w:rsidRPr="0006648B" w:rsidRDefault="00F814B9" w:rsidP="00F814B9">
            <w:r w:rsidRPr="0006648B">
              <w:t>July</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73AA95B6" w14:textId="77777777" w:rsidR="00F814B9" w:rsidRPr="0006648B" w:rsidRDefault="00F814B9" w:rsidP="00F814B9">
            <w:r w:rsidRPr="0006648B">
              <w:t>0.37</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723E5EDA" w14:textId="77777777" w:rsidR="00F814B9" w:rsidRPr="0006648B" w:rsidRDefault="00F814B9" w:rsidP="00F814B9">
            <w:r w:rsidRPr="0006648B">
              <w:t>0.15</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5DC9B539" w14:textId="77777777" w:rsidR="00F814B9" w:rsidRPr="0006648B" w:rsidRDefault="00F814B9" w:rsidP="00F814B9">
            <w:r w:rsidRPr="0006648B">
              <w:t>1.42</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1E3A386E" w14:textId="77777777" w:rsidR="00F814B9" w:rsidRPr="0006648B" w:rsidRDefault="00F814B9" w:rsidP="00F814B9">
            <w:r w:rsidRPr="0006648B">
              <w:t>0.73</w:t>
            </w:r>
          </w:p>
        </w:tc>
      </w:tr>
      <w:tr w:rsidR="00F814B9" w:rsidRPr="0006648B" w14:paraId="7D68B685"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4BF8A03E"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1C284A6F" w14:textId="77777777" w:rsidR="00F814B9" w:rsidRPr="0006648B" w:rsidRDefault="00F814B9" w:rsidP="00F814B9">
            <w:r w:rsidRPr="0006648B">
              <w:t>August</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50BC4AFB" w14:textId="77777777" w:rsidR="00F814B9" w:rsidRPr="0006648B" w:rsidRDefault="00F814B9" w:rsidP="00F814B9">
            <w:r w:rsidRPr="0006648B">
              <w:t>0.55</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62956409" w14:textId="77777777" w:rsidR="00F814B9" w:rsidRPr="0006648B" w:rsidRDefault="00F814B9" w:rsidP="00F814B9">
            <w:r w:rsidRPr="0006648B">
              <w:t>0.27</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182B99D8" w14:textId="77777777" w:rsidR="00F814B9" w:rsidRPr="0006648B" w:rsidRDefault="00F814B9" w:rsidP="00F814B9">
            <w:r w:rsidRPr="0006648B">
              <w:t>1.05</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5BB9AE83" w14:textId="77777777" w:rsidR="00F814B9" w:rsidRPr="0006648B" w:rsidRDefault="00F814B9" w:rsidP="00F814B9">
            <w:r w:rsidRPr="0006648B">
              <w:t>0.48</w:t>
            </w:r>
          </w:p>
        </w:tc>
      </w:tr>
      <w:tr w:rsidR="00F814B9" w:rsidRPr="0006648B" w14:paraId="483E2203" w14:textId="77777777" w:rsidTr="00B63797">
        <w:trPr>
          <w:trHeight w:val="335"/>
        </w:trPr>
        <w:tc>
          <w:tcPr>
            <w:tcW w:w="704" w:type="pct"/>
            <w:vMerge/>
            <w:tcBorders>
              <w:left w:val="nil"/>
              <w:bottom w:val="single" w:sz="12" w:space="0" w:color="auto"/>
              <w:right w:val="nil"/>
            </w:tcBorders>
            <w:shd w:val="clear" w:color="auto" w:fill="auto"/>
            <w:noWrap/>
            <w:tcMar>
              <w:top w:w="15" w:type="dxa"/>
              <w:left w:w="15" w:type="dxa"/>
              <w:bottom w:w="0" w:type="dxa"/>
              <w:right w:w="15" w:type="dxa"/>
            </w:tcMar>
            <w:vAlign w:val="center"/>
            <w:hideMark/>
          </w:tcPr>
          <w:p w14:paraId="352F11D7" w14:textId="77777777" w:rsidR="00F814B9" w:rsidRPr="0006648B" w:rsidRDefault="00F814B9" w:rsidP="00F814B9"/>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69CC32F4" w14:textId="77777777" w:rsidR="00F814B9" w:rsidRPr="0006648B" w:rsidRDefault="00F814B9" w:rsidP="00F814B9">
            <w:r w:rsidRPr="0006648B">
              <w:t>All</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59CBB047" w14:textId="77777777" w:rsidR="00F814B9" w:rsidRPr="0006648B" w:rsidRDefault="00F814B9" w:rsidP="00F814B9">
            <w:r w:rsidRPr="0006648B">
              <w:t>0.41</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7636745F" w14:textId="77777777" w:rsidR="00F814B9" w:rsidRPr="0006648B" w:rsidRDefault="00F814B9" w:rsidP="00F814B9">
            <w:r w:rsidRPr="0006648B">
              <w:t>0.18</w:t>
            </w:r>
          </w:p>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221B65E3" w14:textId="77777777" w:rsidR="00F814B9" w:rsidRPr="0006648B" w:rsidRDefault="00F814B9" w:rsidP="00F814B9">
            <w:r w:rsidRPr="0006648B">
              <w:t>1.21</w:t>
            </w:r>
          </w:p>
        </w:tc>
        <w:tc>
          <w:tcPr>
            <w:tcW w:w="952"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1020753B" w14:textId="77777777" w:rsidR="00F814B9" w:rsidRPr="0006648B" w:rsidRDefault="00F814B9" w:rsidP="00F814B9">
            <w:r w:rsidRPr="0006648B">
              <w:t>0.64</w:t>
            </w:r>
          </w:p>
        </w:tc>
      </w:tr>
      <w:tr w:rsidR="00F814B9" w:rsidRPr="0006648B" w14:paraId="314732C8" w14:textId="77777777" w:rsidTr="00B63797">
        <w:trPr>
          <w:trHeight w:val="335"/>
        </w:trPr>
        <w:tc>
          <w:tcPr>
            <w:tcW w:w="704" w:type="pct"/>
            <w:vMerge w:val="restart"/>
            <w:tcBorders>
              <w:top w:val="nil"/>
              <w:left w:val="nil"/>
              <w:right w:val="nil"/>
            </w:tcBorders>
            <w:shd w:val="clear" w:color="auto" w:fill="auto"/>
            <w:noWrap/>
            <w:tcMar>
              <w:top w:w="15" w:type="dxa"/>
              <w:left w:w="15" w:type="dxa"/>
              <w:bottom w:w="0" w:type="dxa"/>
              <w:right w:w="15" w:type="dxa"/>
            </w:tcMar>
            <w:vAlign w:val="center"/>
            <w:hideMark/>
          </w:tcPr>
          <w:p w14:paraId="12ABB52B" w14:textId="77777777" w:rsidR="00F814B9" w:rsidRPr="0006648B" w:rsidRDefault="00F814B9" w:rsidP="00F814B9">
            <w:r w:rsidRPr="0006648B">
              <w:t> ROI2</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6051F18F" w14:textId="77777777" w:rsidR="00F814B9" w:rsidRPr="0006648B" w:rsidRDefault="00F814B9" w:rsidP="00F814B9">
            <w:r w:rsidRPr="0006648B">
              <w:t>June</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42ACEAF8" w14:textId="77777777" w:rsidR="00F814B9" w:rsidRPr="0006648B" w:rsidRDefault="00F814B9" w:rsidP="00F814B9">
            <w:r w:rsidRPr="0006648B">
              <w:t>0.07</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7EBEF4C5" w14:textId="77777777" w:rsidR="00F814B9" w:rsidRPr="0006648B" w:rsidRDefault="00F814B9" w:rsidP="00F814B9">
            <w:r w:rsidRPr="0006648B">
              <w:t>0.09</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7EC1311C" w14:textId="77777777" w:rsidR="00F814B9" w:rsidRPr="0006648B" w:rsidRDefault="00F814B9" w:rsidP="00F814B9">
            <w:r w:rsidRPr="0006648B">
              <w:t>-0.3</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5485EFA3" w14:textId="77777777" w:rsidR="00F814B9" w:rsidRPr="0006648B" w:rsidRDefault="00F814B9" w:rsidP="00F814B9">
            <w:r w:rsidRPr="0006648B">
              <w:t>0.44</w:t>
            </w:r>
          </w:p>
        </w:tc>
      </w:tr>
      <w:tr w:rsidR="00F814B9" w:rsidRPr="0006648B" w14:paraId="5D048B2D"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1373F215"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621AD7C8" w14:textId="77777777" w:rsidR="00F814B9" w:rsidRPr="0006648B" w:rsidRDefault="00F814B9" w:rsidP="00F814B9">
            <w:r w:rsidRPr="0006648B">
              <w:t>July</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3AD510CA" w14:textId="77777777" w:rsidR="00F814B9" w:rsidRPr="0006648B" w:rsidRDefault="00F814B9" w:rsidP="00F814B9">
            <w:r w:rsidRPr="0006648B">
              <w:t>0.07</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1AF1D5E6" w14:textId="77777777" w:rsidR="00F814B9" w:rsidRPr="0006648B" w:rsidRDefault="00F814B9" w:rsidP="00F814B9">
            <w:r w:rsidRPr="0006648B">
              <w:t>0.07</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4AA79B17" w14:textId="77777777" w:rsidR="00F814B9" w:rsidRPr="0006648B" w:rsidRDefault="00F814B9" w:rsidP="00F814B9">
            <w:r w:rsidRPr="0006648B">
              <w:t>0.06</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1AF5A696" w14:textId="77777777" w:rsidR="00F814B9" w:rsidRPr="0006648B" w:rsidRDefault="00F814B9" w:rsidP="00F814B9">
            <w:r w:rsidRPr="0006648B">
              <w:t>0.69</w:t>
            </w:r>
          </w:p>
        </w:tc>
      </w:tr>
      <w:tr w:rsidR="00F814B9" w:rsidRPr="0006648B" w14:paraId="1A4A5058"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125C3084"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75BDF265" w14:textId="77777777" w:rsidR="00F814B9" w:rsidRPr="0006648B" w:rsidRDefault="00F814B9" w:rsidP="00F814B9">
            <w:r w:rsidRPr="0006648B">
              <w:t>August</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1309009C" w14:textId="77777777" w:rsidR="00F814B9" w:rsidRPr="0006648B" w:rsidRDefault="00F814B9" w:rsidP="00F814B9">
            <w:r w:rsidRPr="0006648B">
              <w:t>0.21</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5B691425" w14:textId="77777777" w:rsidR="00F814B9" w:rsidRPr="0006648B" w:rsidRDefault="00F814B9" w:rsidP="00F814B9">
            <w:r w:rsidRPr="0006648B">
              <w:t>0.11</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6936C779" w14:textId="77777777" w:rsidR="00F814B9" w:rsidRPr="0006648B" w:rsidRDefault="00F814B9" w:rsidP="00F814B9">
            <w:r w:rsidRPr="0006648B">
              <w:t>1</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758F6CB5" w14:textId="77777777" w:rsidR="00F814B9" w:rsidRPr="0006648B" w:rsidRDefault="00F814B9" w:rsidP="00F814B9">
            <w:r w:rsidRPr="0006648B">
              <w:t>0.63</w:t>
            </w:r>
          </w:p>
        </w:tc>
      </w:tr>
      <w:tr w:rsidR="00F814B9" w:rsidRPr="0006648B" w14:paraId="6E3EEB4C" w14:textId="77777777" w:rsidTr="00B63797">
        <w:trPr>
          <w:trHeight w:val="335"/>
        </w:trPr>
        <w:tc>
          <w:tcPr>
            <w:tcW w:w="704" w:type="pct"/>
            <w:vMerge/>
            <w:tcBorders>
              <w:left w:val="nil"/>
              <w:bottom w:val="single" w:sz="12" w:space="0" w:color="auto"/>
              <w:right w:val="nil"/>
            </w:tcBorders>
            <w:shd w:val="clear" w:color="auto" w:fill="auto"/>
            <w:noWrap/>
            <w:tcMar>
              <w:top w:w="15" w:type="dxa"/>
              <w:left w:w="15" w:type="dxa"/>
              <w:bottom w:w="0" w:type="dxa"/>
              <w:right w:w="15" w:type="dxa"/>
            </w:tcMar>
            <w:vAlign w:val="center"/>
            <w:hideMark/>
          </w:tcPr>
          <w:p w14:paraId="2FF90BB9" w14:textId="77777777" w:rsidR="00F814B9" w:rsidRPr="0006648B" w:rsidRDefault="00F814B9" w:rsidP="00F814B9"/>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00438430" w14:textId="77777777" w:rsidR="00F814B9" w:rsidRPr="0006648B" w:rsidRDefault="00F814B9" w:rsidP="00F814B9">
            <w:r w:rsidRPr="0006648B">
              <w:t>All</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3932DFF5" w14:textId="77777777" w:rsidR="00F814B9" w:rsidRPr="0006648B" w:rsidRDefault="00F814B9" w:rsidP="00F814B9">
            <w:r w:rsidRPr="0006648B">
              <w:t>0.13</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6FC68E86" w14:textId="77777777" w:rsidR="00F814B9" w:rsidRPr="0006648B" w:rsidRDefault="00F814B9" w:rsidP="00F814B9">
            <w:r w:rsidRPr="0006648B">
              <w:t>0.09</w:t>
            </w:r>
          </w:p>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2F568EB6" w14:textId="77777777" w:rsidR="00F814B9" w:rsidRPr="0006648B" w:rsidRDefault="00F814B9" w:rsidP="00F814B9">
            <w:r w:rsidRPr="0006648B">
              <w:t>0.42</w:t>
            </w:r>
          </w:p>
        </w:tc>
        <w:tc>
          <w:tcPr>
            <w:tcW w:w="952"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26ADA27A" w14:textId="77777777" w:rsidR="00F814B9" w:rsidRPr="0006648B" w:rsidRDefault="00F814B9" w:rsidP="00F814B9">
            <w:r w:rsidRPr="0006648B">
              <w:t>0.64</w:t>
            </w:r>
          </w:p>
        </w:tc>
      </w:tr>
      <w:tr w:rsidR="00F814B9" w:rsidRPr="0006648B" w14:paraId="50ABA258" w14:textId="77777777" w:rsidTr="00B63797">
        <w:trPr>
          <w:trHeight w:val="335"/>
        </w:trPr>
        <w:tc>
          <w:tcPr>
            <w:tcW w:w="704" w:type="pct"/>
            <w:vMerge w:val="restart"/>
            <w:tcBorders>
              <w:top w:val="nil"/>
              <w:left w:val="nil"/>
              <w:right w:val="nil"/>
            </w:tcBorders>
            <w:shd w:val="clear" w:color="auto" w:fill="auto"/>
            <w:noWrap/>
            <w:tcMar>
              <w:top w:w="15" w:type="dxa"/>
              <w:left w:w="15" w:type="dxa"/>
              <w:bottom w:w="0" w:type="dxa"/>
              <w:right w:w="15" w:type="dxa"/>
            </w:tcMar>
            <w:vAlign w:val="center"/>
            <w:hideMark/>
          </w:tcPr>
          <w:p w14:paraId="7ED5BFA9" w14:textId="77777777" w:rsidR="00F814B9" w:rsidRPr="0006648B" w:rsidRDefault="00F814B9" w:rsidP="00F814B9">
            <w:r w:rsidRPr="0006648B">
              <w:t> ROI3</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6926BCBD" w14:textId="77777777" w:rsidR="00F814B9" w:rsidRPr="0006648B" w:rsidRDefault="00F814B9" w:rsidP="00F814B9">
            <w:r w:rsidRPr="0006648B">
              <w:t>June</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0E2392BA" w14:textId="77777777" w:rsidR="00F814B9" w:rsidRPr="0006648B" w:rsidRDefault="00F814B9" w:rsidP="00F814B9">
            <w:r w:rsidRPr="0006648B">
              <w:t>0.07</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05C0AAE9" w14:textId="77777777" w:rsidR="00F814B9" w:rsidRPr="0006648B" w:rsidRDefault="00F814B9" w:rsidP="00F814B9">
            <w:r w:rsidRPr="0006648B">
              <w:t>0.04</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4B696F1B" w14:textId="77777777" w:rsidR="00F814B9" w:rsidRPr="0006648B" w:rsidRDefault="00F814B9" w:rsidP="00F814B9">
            <w:r w:rsidRPr="0006648B">
              <w:t>0.77</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26D83D12" w14:textId="77777777" w:rsidR="00F814B9" w:rsidRPr="0006648B" w:rsidRDefault="00F814B9" w:rsidP="00F814B9">
            <w:r w:rsidRPr="0006648B">
              <w:t>0.8</w:t>
            </w:r>
          </w:p>
        </w:tc>
      </w:tr>
      <w:tr w:rsidR="00F814B9" w:rsidRPr="0006648B" w14:paraId="34F16AE5"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637FFCC2"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401082CE" w14:textId="77777777" w:rsidR="00F814B9" w:rsidRPr="0006648B" w:rsidRDefault="00F814B9" w:rsidP="00F814B9">
            <w:r w:rsidRPr="0006648B">
              <w:t>July</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5476FAFE" w14:textId="77777777" w:rsidR="00F814B9" w:rsidRPr="0006648B" w:rsidRDefault="00F814B9" w:rsidP="00F814B9">
            <w:r w:rsidRPr="0006648B">
              <w:t>0.11</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7387BA29" w14:textId="77777777" w:rsidR="00F814B9" w:rsidRPr="0006648B" w:rsidRDefault="00F814B9" w:rsidP="00F814B9">
            <w:r w:rsidRPr="0006648B">
              <w:t>0.09</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38FDB992" w14:textId="77777777" w:rsidR="00F814B9" w:rsidRPr="0006648B" w:rsidRDefault="00F814B9" w:rsidP="00F814B9">
            <w:r w:rsidRPr="0006648B">
              <w:t>0.16</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78C4E77C" w14:textId="77777777" w:rsidR="00F814B9" w:rsidRPr="0006648B" w:rsidRDefault="00F814B9" w:rsidP="00F814B9">
            <w:r w:rsidRPr="0006648B">
              <w:t>0.79</w:t>
            </w:r>
          </w:p>
        </w:tc>
      </w:tr>
      <w:tr w:rsidR="00F814B9" w:rsidRPr="0006648B" w14:paraId="7E096FE0"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2C9EADEE"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5E835C06" w14:textId="77777777" w:rsidR="00F814B9" w:rsidRPr="0006648B" w:rsidRDefault="00F814B9" w:rsidP="00F814B9">
            <w:r w:rsidRPr="0006648B">
              <w:t>August</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706E46D7" w14:textId="77777777" w:rsidR="00F814B9" w:rsidRPr="0006648B" w:rsidRDefault="00F814B9" w:rsidP="00F814B9">
            <w:r w:rsidRPr="0006648B">
              <w:t>0.22</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51A09F30" w14:textId="77777777" w:rsidR="00F814B9" w:rsidRPr="0006648B" w:rsidRDefault="00F814B9" w:rsidP="00F814B9">
            <w:r w:rsidRPr="0006648B">
              <w:t>0.16</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1A07E2A9" w14:textId="77777777" w:rsidR="00F814B9" w:rsidRPr="0006648B" w:rsidRDefault="00F814B9" w:rsidP="00F814B9">
            <w:r w:rsidRPr="0006648B">
              <w:t>0.39</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3B8F284A" w14:textId="77777777" w:rsidR="00F814B9" w:rsidRPr="0006648B" w:rsidRDefault="00F814B9" w:rsidP="00F814B9">
            <w:r w:rsidRPr="0006648B">
              <w:t>0.59</w:t>
            </w:r>
          </w:p>
        </w:tc>
      </w:tr>
      <w:tr w:rsidR="00F814B9" w:rsidRPr="0006648B" w14:paraId="013E76A9" w14:textId="77777777" w:rsidTr="00B63797">
        <w:trPr>
          <w:trHeight w:val="335"/>
        </w:trPr>
        <w:tc>
          <w:tcPr>
            <w:tcW w:w="704" w:type="pct"/>
            <w:vMerge/>
            <w:tcBorders>
              <w:left w:val="nil"/>
              <w:bottom w:val="single" w:sz="12" w:space="0" w:color="auto"/>
              <w:right w:val="nil"/>
            </w:tcBorders>
            <w:shd w:val="clear" w:color="auto" w:fill="auto"/>
            <w:noWrap/>
            <w:tcMar>
              <w:top w:w="15" w:type="dxa"/>
              <w:left w:w="15" w:type="dxa"/>
              <w:bottom w:w="0" w:type="dxa"/>
              <w:right w:w="15" w:type="dxa"/>
            </w:tcMar>
            <w:vAlign w:val="center"/>
            <w:hideMark/>
          </w:tcPr>
          <w:p w14:paraId="4B15F224" w14:textId="77777777" w:rsidR="00F814B9" w:rsidRPr="0006648B" w:rsidRDefault="00F814B9" w:rsidP="00F814B9"/>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23F71C08" w14:textId="77777777" w:rsidR="00F814B9" w:rsidRPr="0006648B" w:rsidRDefault="00F814B9" w:rsidP="00F814B9">
            <w:r w:rsidRPr="0006648B">
              <w:t>All</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59FB2749" w14:textId="77777777" w:rsidR="00F814B9" w:rsidRPr="0006648B" w:rsidRDefault="00F814B9" w:rsidP="00F814B9">
            <w:r w:rsidRPr="0006648B">
              <w:t>0.14</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131F0732" w14:textId="77777777" w:rsidR="00F814B9" w:rsidRPr="0006648B" w:rsidRDefault="00F814B9" w:rsidP="00F814B9">
            <w:r w:rsidRPr="0006648B">
              <w:t>0.1</w:t>
            </w:r>
          </w:p>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2863BD51" w14:textId="77777777" w:rsidR="00F814B9" w:rsidRPr="0006648B" w:rsidRDefault="00F814B9" w:rsidP="00F814B9">
            <w:r w:rsidRPr="0006648B">
              <w:t>0.32</w:t>
            </w:r>
          </w:p>
        </w:tc>
        <w:tc>
          <w:tcPr>
            <w:tcW w:w="952"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15629017" w14:textId="77777777" w:rsidR="00F814B9" w:rsidRPr="0006648B" w:rsidRDefault="00F814B9" w:rsidP="00F814B9">
            <w:r w:rsidRPr="0006648B">
              <w:t>0.73</w:t>
            </w:r>
          </w:p>
        </w:tc>
      </w:tr>
      <w:tr w:rsidR="00F814B9" w:rsidRPr="0006648B" w14:paraId="71B9B87C" w14:textId="77777777" w:rsidTr="00B63797">
        <w:trPr>
          <w:trHeight w:val="335"/>
        </w:trPr>
        <w:tc>
          <w:tcPr>
            <w:tcW w:w="704" w:type="pct"/>
            <w:vMerge w:val="restart"/>
            <w:tcBorders>
              <w:top w:val="nil"/>
              <w:left w:val="nil"/>
              <w:right w:val="nil"/>
            </w:tcBorders>
            <w:shd w:val="clear" w:color="auto" w:fill="auto"/>
            <w:noWrap/>
            <w:tcMar>
              <w:top w:w="15" w:type="dxa"/>
              <w:left w:w="15" w:type="dxa"/>
              <w:bottom w:w="0" w:type="dxa"/>
              <w:right w:w="15" w:type="dxa"/>
            </w:tcMar>
            <w:vAlign w:val="center"/>
            <w:hideMark/>
          </w:tcPr>
          <w:p w14:paraId="545ADCA1" w14:textId="77777777" w:rsidR="00F814B9" w:rsidRPr="0006648B" w:rsidRDefault="00F814B9" w:rsidP="00F814B9">
            <w:r w:rsidRPr="0006648B">
              <w:t> ROI4</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3CCEDEE9" w14:textId="77777777" w:rsidR="00F814B9" w:rsidRPr="0006648B" w:rsidRDefault="00F814B9" w:rsidP="00F814B9">
            <w:r w:rsidRPr="0006648B">
              <w:t>June</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674A6E74" w14:textId="77777777" w:rsidR="00F814B9" w:rsidRPr="0006648B" w:rsidRDefault="00F814B9" w:rsidP="00F814B9">
            <w:r w:rsidRPr="0006648B">
              <w:t>0.07</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2D7C41DE" w14:textId="77777777" w:rsidR="00F814B9" w:rsidRPr="0006648B" w:rsidRDefault="00F814B9" w:rsidP="00F814B9">
            <w:r w:rsidRPr="0006648B">
              <w:t>0.05</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12F7A071" w14:textId="77777777" w:rsidR="00F814B9" w:rsidRPr="0006648B" w:rsidRDefault="00F814B9" w:rsidP="00F814B9">
            <w:r w:rsidRPr="0006648B">
              <w:t>0.56</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40D2CAC5" w14:textId="77777777" w:rsidR="00F814B9" w:rsidRPr="0006648B" w:rsidRDefault="00F814B9" w:rsidP="00F814B9">
            <w:r w:rsidRPr="0006648B">
              <w:t>0.69</w:t>
            </w:r>
          </w:p>
        </w:tc>
      </w:tr>
      <w:tr w:rsidR="00F814B9" w:rsidRPr="0006648B" w14:paraId="2426AF26"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7CE773D7"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5653F69D" w14:textId="77777777" w:rsidR="00F814B9" w:rsidRPr="0006648B" w:rsidRDefault="00F814B9" w:rsidP="00F814B9">
            <w:r w:rsidRPr="0006648B">
              <w:t>July</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6E28DA72" w14:textId="77777777" w:rsidR="00F814B9" w:rsidRPr="0006648B" w:rsidRDefault="00F814B9" w:rsidP="00F814B9">
            <w:r w:rsidRPr="0006648B">
              <w:t>0.11</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30513975" w14:textId="77777777" w:rsidR="00F814B9" w:rsidRPr="0006648B" w:rsidRDefault="00F814B9" w:rsidP="00F814B9">
            <w:r w:rsidRPr="0006648B">
              <w:t>0.05</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371602AA" w14:textId="77777777" w:rsidR="00F814B9" w:rsidRPr="0006648B" w:rsidRDefault="00F814B9" w:rsidP="00F814B9">
            <w:r w:rsidRPr="0006648B">
              <w:t>0.97</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62710055" w14:textId="77777777" w:rsidR="00F814B9" w:rsidRPr="0006648B" w:rsidRDefault="00F814B9" w:rsidP="00F814B9">
            <w:r w:rsidRPr="0006648B">
              <w:t>0.46</w:t>
            </w:r>
          </w:p>
        </w:tc>
      </w:tr>
      <w:tr w:rsidR="00F814B9" w:rsidRPr="0006648B" w14:paraId="2A345ECD" w14:textId="77777777" w:rsidTr="00B63797">
        <w:trPr>
          <w:trHeight w:val="320"/>
        </w:trPr>
        <w:tc>
          <w:tcPr>
            <w:tcW w:w="704" w:type="pct"/>
            <w:vMerge/>
            <w:tcBorders>
              <w:left w:val="nil"/>
              <w:right w:val="nil"/>
            </w:tcBorders>
            <w:shd w:val="clear" w:color="auto" w:fill="auto"/>
            <w:noWrap/>
            <w:tcMar>
              <w:top w:w="15" w:type="dxa"/>
              <w:left w:w="15" w:type="dxa"/>
              <w:bottom w:w="0" w:type="dxa"/>
              <w:right w:w="15" w:type="dxa"/>
            </w:tcMar>
            <w:vAlign w:val="center"/>
            <w:hideMark/>
          </w:tcPr>
          <w:p w14:paraId="7B19F85A" w14:textId="77777777" w:rsidR="00F814B9" w:rsidRPr="0006648B" w:rsidRDefault="00F814B9" w:rsidP="00F814B9"/>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2E5993B3" w14:textId="77777777" w:rsidR="00F814B9" w:rsidRPr="0006648B" w:rsidRDefault="00F814B9" w:rsidP="00F814B9">
            <w:r w:rsidRPr="0006648B">
              <w:t>August</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3D840F5F" w14:textId="77777777" w:rsidR="00F814B9" w:rsidRPr="0006648B" w:rsidRDefault="00F814B9" w:rsidP="00F814B9">
            <w:r w:rsidRPr="0006648B">
              <w:t>0.17</w:t>
            </w:r>
          </w:p>
        </w:tc>
        <w:tc>
          <w:tcPr>
            <w:tcW w:w="968" w:type="pct"/>
            <w:tcBorders>
              <w:top w:val="nil"/>
              <w:left w:val="nil"/>
              <w:bottom w:val="nil"/>
              <w:right w:val="nil"/>
            </w:tcBorders>
            <w:shd w:val="clear" w:color="auto" w:fill="auto"/>
            <w:noWrap/>
            <w:tcMar>
              <w:top w:w="15" w:type="dxa"/>
              <w:left w:w="15" w:type="dxa"/>
              <w:bottom w:w="0" w:type="dxa"/>
              <w:right w:w="15" w:type="dxa"/>
            </w:tcMar>
            <w:vAlign w:val="center"/>
            <w:hideMark/>
          </w:tcPr>
          <w:p w14:paraId="0E4E8515" w14:textId="77777777" w:rsidR="00F814B9" w:rsidRPr="0006648B" w:rsidRDefault="00F814B9" w:rsidP="00F814B9">
            <w:r w:rsidRPr="0006648B">
              <w:t>0.07</w:t>
            </w:r>
          </w:p>
        </w:tc>
        <w:tc>
          <w:tcPr>
            <w:tcW w:w="704" w:type="pct"/>
            <w:tcBorders>
              <w:top w:val="nil"/>
              <w:left w:val="nil"/>
              <w:bottom w:val="nil"/>
              <w:right w:val="nil"/>
            </w:tcBorders>
            <w:shd w:val="clear" w:color="auto" w:fill="auto"/>
            <w:noWrap/>
            <w:tcMar>
              <w:top w:w="15" w:type="dxa"/>
              <w:left w:w="15" w:type="dxa"/>
              <w:bottom w:w="0" w:type="dxa"/>
              <w:right w:w="15" w:type="dxa"/>
            </w:tcMar>
            <w:vAlign w:val="center"/>
            <w:hideMark/>
          </w:tcPr>
          <w:p w14:paraId="75543ABC" w14:textId="77777777" w:rsidR="00F814B9" w:rsidRPr="0006648B" w:rsidRDefault="00F814B9" w:rsidP="00F814B9">
            <w:r w:rsidRPr="0006648B">
              <w:t>1.41</w:t>
            </w:r>
          </w:p>
        </w:tc>
        <w:tc>
          <w:tcPr>
            <w:tcW w:w="952" w:type="pct"/>
            <w:tcBorders>
              <w:top w:val="nil"/>
              <w:left w:val="nil"/>
              <w:bottom w:val="nil"/>
              <w:right w:val="nil"/>
            </w:tcBorders>
            <w:shd w:val="clear" w:color="auto" w:fill="auto"/>
            <w:noWrap/>
            <w:tcMar>
              <w:top w:w="15" w:type="dxa"/>
              <w:left w:w="15" w:type="dxa"/>
              <w:bottom w:w="0" w:type="dxa"/>
              <w:right w:w="15" w:type="dxa"/>
            </w:tcMar>
            <w:vAlign w:val="center"/>
            <w:hideMark/>
          </w:tcPr>
          <w:p w14:paraId="3B5E42C5" w14:textId="77777777" w:rsidR="00F814B9" w:rsidRPr="0006648B" w:rsidRDefault="00F814B9" w:rsidP="00F814B9">
            <w:r w:rsidRPr="0006648B">
              <w:t>0.71</w:t>
            </w:r>
          </w:p>
        </w:tc>
      </w:tr>
      <w:tr w:rsidR="00F814B9" w:rsidRPr="0006648B" w14:paraId="703B3D79" w14:textId="77777777" w:rsidTr="00B63797">
        <w:trPr>
          <w:trHeight w:val="335"/>
        </w:trPr>
        <w:tc>
          <w:tcPr>
            <w:tcW w:w="704" w:type="pct"/>
            <w:vMerge/>
            <w:tcBorders>
              <w:left w:val="nil"/>
              <w:bottom w:val="single" w:sz="12" w:space="0" w:color="auto"/>
              <w:right w:val="nil"/>
            </w:tcBorders>
            <w:shd w:val="clear" w:color="auto" w:fill="auto"/>
            <w:noWrap/>
            <w:tcMar>
              <w:top w:w="15" w:type="dxa"/>
              <w:left w:w="15" w:type="dxa"/>
              <w:bottom w:w="0" w:type="dxa"/>
              <w:right w:w="15" w:type="dxa"/>
            </w:tcMar>
            <w:vAlign w:val="center"/>
            <w:hideMark/>
          </w:tcPr>
          <w:p w14:paraId="3625B324" w14:textId="77777777" w:rsidR="00F814B9" w:rsidRPr="0006648B" w:rsidRDefault="00F814B9" w:rsidP="00F814B9"/>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5F564FA8" w14:textId="77777777" w:rsidR="00F814B9" w:rsidRPr="0006648B" w:rsidRDefault="00F814B9" w:rsidP="00F814B9">
            <w:r w:rsidRPr="0006648B">
              <w:t>All</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0D3AC93C" w14:textId="77777777" w:rsidR="00F814B9" w:rsidRPr="0006648B" w:rsidRDefault="00F814B9" w:rsidP="00F814B9">
            <w:r w:rsidRPr="0006648B">
              <w:t>0.12</w:t>
            </w:r>
          </w:p>
        </w:tc>
        <w:tc>
          <w:tcPr>
            <w:tcW w:w="968"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2346B72D" w14:textId="77777777" w:rsidR="00F814B9" w:rsidRPr="0006648B" w:rsidRDefault="00F814B9" w:rsidP="00F814B9">
            <w:r w:rsidRPr="0006648B">
              <w:t>0.06</w:t>
            </w:r>
          </w:p>
        </w:tc>
        <w:tc>
          <w:tcPr>
            <w:tcW w:w="704"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6AEDEB8C" w14:textId="77777777" w:rsidR="00F814B9" w:rsidRPr="0006648B" w:rsidRDefault="00F814B9" w:rsidP="00F814B9">
            <w:r w:rsidRPr="0006648B">
              <w:t>1.13</w:t>
            </w:r>
          </w:p>
        </w:tc>
        <w:tc>
          <w:tcPr>
            <w:tcW w:w="952" w:type="pct"/>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14:paraId="44724E86" w14:textId="77777777" w:rsidR="00F814B9" w:rsidRPr="0006648B" w:rsidRDefault="00F814B9" w:rsidP="00F814B9">
            <w:r w:rsidRPr="0006648B">
              <w:t>0.81</w:t>
            </w:r>
          </w:p>
        </w:tc>
      </w:tr>
    </w:tbl>
    <w:p w14:paraId="4354998A" w14:textId="77777777" w:rsidR="00D939AC" w:rsidRDefault="00D939AC" w:rsidP="00F814B9"/>
    <w:p w14:paraId="64CC124B" w14:textId="77777777" w:rsidR="00EC646E" w:rsidRDefault="00F814B9" w:rsidP="00F814B9">
      <w:r w:rsidRPr="0006648B">
        <w:t xml:space="preserve"> </w:t>
      </w:r>
    </w:p>
    <w:p w14:paraId="42D84DFE" w14:textId="77777777" w:rsidR="00EC646E" w:rsidRDefault="00EC646E">
      <w:pPr>
        <w:spacing w:line="240" w:lineRule="auto"/>
        <w:jc w:val="left"/>
      </w:pPr>
      <w:r>
        <w:br w:type="page"/>
      </w:r>
    </w:p>
    <w:p w14:paraId="2BB24025" w14:textId="03E6A86F" w:rsidR="00F814B9" w:rsidRDefault="00F814B9" w:rsidP="00F814B9">
      <w:r w:rsidRPr="0006648B">
        <w:lastRenderedPageBreak/>
        <w:t>As with the evaluation conducted for the FREM-derived CO emissions (see main article</w:t>
      </w:r>
      <w:r>
        <w:t xml:space="preserve"> Section 4</w:t>
      </w:r>
      <w:r w:rsidRPr="0006648B">
        <w:t>), comparisons between CMAQ and MAAIC AOD were also conducted for individual smoke plumes identifiable in the MAIAC AOD product. Individual fire emitted plumes were identified in the MAIAC AOD product at its native 1 km spatial resolution. Polygons were used to define plume boundaries, and each plume was matched between modelled and observed AOD data. A 0.1° grid cell buffer was applied to account for variations in the spatial distributions of the plumes. Fire emitted AOD for CMAQ and MAIAC plumes were calculated via the method described in Nguyen &amp; Wooster (2020).</w:t>
      </w:r>
    </w:p>
    <w:p w14:paraId="022B160B" w14:textId="77777777" w:rsidR="00D939AC" w:rsidRPr="0006648B" w:rsidRDefault="00D939AC" w:rsidP="00F814B9"/>
    <w:p w14:paraId="7053A893" w14:textId="7215A17C" w:rsidR="00F814B9" w:rsidRDefault="00F814B9" w:rsidP="00F814B9">
      <w:r w:rsidRPr="0006648B">
        <w:fldChar w:fldCharType="begin"/>
      </w:r>
      <w:r w:rsidRPr="0006648B">
        <w:instrText xml:space="preserve"> REF _Ref84604637 \h  \* MERGEFORMAT </w:instrText>
      </w:r>
      <w:r w:rsidRPr="0006648B">
        <w:fldChar w:fldCharType="separate"/>
      </w:r>
      <w:r w:rsidR="00C464B8" w:rsidRPr="0006648B">
        <w:t xml:space="preserve">Figure </w:t>
      </w:r>
      <w:r w:rsidRPr="0006648B">
        <w:fldChar w:fldCharType="end"/>
      </w:r>
      <w:r w:rsidRPr="0006648B">
        <w:t xml:space="preserve">C3 shows the spatial distribution of the 415 individual smoke plumes used in comparisons and the relation between the fire emitted AOD fields of CMAQ and MAIAC for each of these plumes. There is a large spread in the data, and the Pearson’s correlation is relatively low at 0.43. The NMBF indicates an overall underestimation of CMAQ AOD compared with MAIAC AOD, by 10%. This is drastically different from the 120% overestimation of daily AOD by CMAQ relative to MAIAC in the full domain comparisons. The impact of model error, and the more extensive spatial variability between the modelled and observed plumes, </w:t>
      </w:r>
      <w:r>
        <w:t>may</w:t>
      </w:r>
      <w:r w:rsidRPr="0006648B">
        <w:t xml:space="preserve"> significantly </w:t>
      </w:r>
      <w:r>
        <w:t>contribute</w:t>
      </w:r>
      <w:r w:rsidRPr="0006648B">
        <w:t xml:space="preserve"> to the large differences seen in the comparison made at large scales and those for individual plumes. The true accuracy of the FREM derived emission is likely somewhere in between.</w:t>
      </w:r>
    </w:p>
    <w:p w14:paraId="14CF2969" w14:textId="77777777" w:rsidR="00D939AC" w:rsidRPr="0006648B" w:rsidRDefault="00D939AC" w:rsidP="00F814B9"/>
    <w:p w14:paraId="54770723" w14:textId="77777777" w:rsidR="00F814B9" w:rsidRPr="0006648B" w:rsidRDefault="00F814B9" w:rsidP="004821CD">
      <w:pPr>
        <w:jc w:val="center"/>
      </w:pPr>
      <w:r w:rsidRPr="0006648B">
        <w:rPr>
          <w:noProof/>
        </w:rPr>
        <w:drawing>
          <wp:inline distT="0" distB="0" distL="0" distR="0" wp14:anchorId="40C5B873" wp14:editId="7C41F841">
            <wp:extent cx="5731510" cy="2764790"/>
            <wp:effectExtent l="0" t="0" r="254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7559ADBE" w14:textId="77777777" w:rsidR="00F814B9" w:rsidRPr="0006648B" w:rsidRDefault="00F814B9" w:rsidP="00D939AC">
      <w:pPr>
        <w:pStyle w:val="Caption"/>
      </w:pPr>
      <w:bookmarkStart w:id="37" w:name="_Ref84604637"/>
      <w:r w:rsidRPr="0006648B">
        <w:t xml:space="preserve">Figure </w:t>
      </w:r>
      <w:bookmarkEnd w:id="37"/>
      <w:r w:rsidRPr="0006648B">
        <w:t>C3 Location of smoke plumes identified in the MAIAC 1 km AOD product between 15</w:t>
      </w:r>
      <w:r w:rsidRPr="0006648B">
        <w:rPr>
          <w:vertAlign w:val="superscript"/>
        </w:rPr>
        <w:t>th</w:t>
      </w:r>
      <w:r w:rsidRPr="0006648B">
        <w:t xml:space="preserve"> June and 29</w:t>
      </w:r>
      <w:r w:rsidRPr="0006648B">
        <w:rPr>
          <w:vertAlign w:val="superscript"/>
        </w:rPr>
        <w:t>th</w:t>
      </w:r>
      <w:r w:rsidRPr="0006648B">
        <w:t xml:space="preserve"> August 2019 and the bounding polygons /used to define the area over these plumes (left). Relationship between fire-emitted CMAQ AOD and observed fire-emitted MAIAC AOD in these plumes (right), the Pearson’s correlation and NMBF of the dataset is shown along with dotted lines indicating the 1:1, 20% and 50% lines.</w:t>
      </w:r>
    </w:p>
    <w:p w14:paraId="0C6B3EAC" w14:textId="77777777" w:rsidR="00F814B9" w:rsidRPr="0006648B" w:rsidRDefault="00F814B9" w:rsidP="00F814B9"/>
    <w:p w14:paraId="09500EA6" w14:textId="77777777" w:rsidR="00F814B9" w:rsidRPr="006154BE" w:rsidRDefault="00F814B9" w:rsidP="00F814B9">
      <w:pPr>
        <w:rPr>
          <w:lang w:eastAsia="en-GB"/>
        </w:rPr>
      </w:pPr>
      <w:r>
        <w:rPr>
          <w:lang w:eastAsia="en-GB"/>
        </w:rPr>
        <w:br w:type="page"/>
      </w:r>
    </w:p>
    <w:p w14:paraId="5F4EB8B1" w14:textId="12FE2C3C" w:rsidR="00F814B9" w:rsidRPr="0006648B" w:rsidRDefault="00D939AC" w:rsidP="00802648">
      <w:pPr>
        <w:pStyle w:val="Heading1"/>
        <w:numPr>
          <w:ilvl w:val="0"/>
          <w:numId w:val="0"/>
        </w:numPr>
        <w:ind w:left="432" w:hanging="432"/>
        <w:rPr>
          <w:lang w:eastAsia="en-GB"/>
        </w:rPr>
      </w:pPr>
      <w:r>
        <w:rPr>
          <w:lang w:eastAsia="en-GB"/>
        </w:rPr>
        <w:lastRenderedPageBreak/>
        <w:t xml:space="preserve">References </w:t>
      </w:r>
    </w:p>
    <w:p w14:paraId="6519DC0C" w14:textId="2E47D8B8" w:rsidR="00802648" w:rsidRPr="00802648" w:rsidRDefault="00F814B9" w:rsidP="00802648">
      <w:pPr>
        <w:widowControl w:val="0"/>
        <w:autoSpaceDE w:val="0"/>
        <w:autoSpaceDN w:val="0"/>
        <w:adjustRightInd w:val="0"/>
        <w:rPr>
          <w:noProof/>
          <w:sz w:val="24"/>
        </w:rPr>
      </w:pPr>
      <w:r w:rsidRPr="0006648B">
        <w:rPr>
          <w:sz w:val="24"/>
          <w:lang w:eastAsia="en-GB"/>
        </w:rPr>
        <w:fldChar w:fldCharType="begin" w:fldLock="1"/>
      </w:r>
      <w:r w:rsidRPr="0006648B">
        <w:rPr>
          <w:sz w:val="24"/>
          <w:lang w:eastAsia="en-GB"/>
        </w:rPr>
        <w:instrText xml:space="preserve">ADDIN Mendeley Bibliography CSL_BIBLIOGRAPHY </w:instrText>
      </w:r>
      <w:r w:rsidRPr="0006648B">
        <w:rPr>
          <w:sz w:val="24"/>
          <w:lang w:eastAsia="en-GB"/>
        </w:rPr>
        <w:fldChar w:fldCharType="separate"/>
      </w:r>
      <w:r w:rsidR="00802648" w:rsidRPr="00802648">
        <w:rPr>
          <w:noProof/>
          <w:sz w:val="24"/>
        </w:rPr>
        <w:t>Abel, S. J., Haywood, J. M., Highwood, E. J., Li, J. and Buseck, P. R.: Evolution of biomass burning aerosol properties from an agricultural fire in southern Africa, Geophys. Res. Lett., 30(15), 10–13, doi:10.1029/2003GL017342, 2003.</w:t>
      </w:r>
    </w:p>
    <w:p w14:paraId="2C1BA3E2" w14:textId="77777777" w:rsidR="00802648" w:rsidRPr="00802648" w:rsidRDefault="00802648" w:rsidP="00802648">
      <w:pPr>
        <w:widowControl w:val="0"/>
        <w:autoSpaceDE w:val="0"/>
        <w:autoSpaceDN w:val="0"/>
        <w:adjustRightInd w:val="0"/>
        <w:rPr>
          <w:noProof/>
          <w:sz w:val="24"/>
        </w:rPr>
      </w:pPr>
      <w:r w:rsidRPr="00802648">
        <w:rPr>
          <w:noProof/>
          <w:sz w:val="24"/>
        </w:rPr>
        <w:t>Akagi, S. K., Yokelson, R. J., Wiedinmyer, C., Alvarado, M. J., Reid, J. S., Karl, T., Crounse, J. D. and Wennberg, P. O.: Emission factors for open and domestic biomass burning for use in atmospheric models, Atmos. Chem. Phys., 11(9), 4039–4072, doi:10.5194/acp-11-4039-2011, 2011.</w:t>
      </w:r>
    </w:p>
    <w:p w14:paraId="3B6AE1AE" w14:textId="77777777" w:rsidR="00802648" w:rsidRPr="00802648" w:rsidRDefault="00802648" w:rsidP="00802648">
      <w:pPr>
        <w:widowControl w:val="0"/>
        <w:autoSpaceDE w:val="0"/>
        <w:autoSpaceDN w:val="0"/>
        <w:adjustRightInd w:val="0"/>
        <w:rPr>
          <w:noProof/>
          <w:sz w:val="24"/>
        </w:rPr>
      </w:pPr>
      <w:r w:rsidRPr="00802648">
        <w:rPr>
          <w:noProof/>
          <w:sz w:val="24"/>
        </w:rPr>
        <w:t>Andreae, M. O.: Emission of trace gases and aerosols from biomass burning - An updated assessment, Atmos. Chem. Phys., 19(13), 8523–8546, doi:10.5194/acp-19-8523-2019, 2019.</w:t>
      </w:r>
    </w:p>
    <w:p w14:paraId="0E609C1E" w14:textId="77777777" w:rsidR="00802648" w:rsidRPr="00802648" w:rsidRDefault="00802648" w:rsidP="00802648">
      <w:pPr>
        <w:widowControl w:val="0"/>
        <w:autoSpaceDE w:val="0"/>
        <w:autoSpaceDN w:val="0"/>
        <w:adjustRightInd w:val="0"/>
        <w:rPr>
          <w:noProof/>
          <w:sz w:val="24"/>
        </w:rPr>
      </w:pPr>
      <w:r w:rsidRPr="00802648">
        <w:rPr>
          <w:noProof/>
          <w:sz w:val="24"/>
        </w:rPr>
        <w:t>Andreae, M. O. and Merlet, P.: Emissions of trace gases and aerosols from biomass burning, Global Biogeochem. Cycles, 15(4), 955–966, doi:10.1029/2000GB001382, 2001.</w:t>
      </w:r>
    </w:p>
    <w:p w14:paraId="2B51DE73" w14:textId="77777777" w:rsidR="00802648" w:rsidRPr="00802648" w:rsidRDefault="00802648" w:rsidP="00802648">
      <w:pPr>
        <w:widowControl w:val="0"/>
        <w:autoSpaceDE w:val="0"/>
        <w:autoSpaceDN w:val="0"/>
        <w:adjustRightInd w:val="0"/>
        <w:rPr>
          <w:noProof/>
          <w:sz w:val="24"/>
        </w:rPr>
      </w:pPr>
      <w:r w:rsidRPr="00802648">
        <w:rPr>
          <w:noProof/>
          <w:sz w:val="24"/>
        </w:rPr>
        <w:t>Baldassarre, G., Pozzoli, L., Schmidt, C. C., Unal, A., Kindap, T., Menzel, W. P., Whitburn, S., Coheur, P. F., Kavgaci, A. and Kaiser, J. W.: Using SEVIRI fire observations to drive smoke plumes in the CMAQ air quality model: the case of Antalya in 2008, Atmos. Chem. Phys., 15, 8539–8558, doi:10.5194/acpd-15-1-2015, 2015.</w:t>
      </w:r>
    </w:p>
    <w:p w14:paraId="7ECFBA6A" w14:textId="77777777" w:rsidR="00802648" w:rsidRPr="00802648" w:rsidRDefault="00802648" w:rsidP="00802648">
      <w:pPr>
        <w:widowControl w:val="0"/>
        <w:autoSpaceDE w:val="0"/>
        <w:autoSpaceDN w:val="0"/>
        <w:adjustRightInd w:val="0"/>
        <w:rPr>
          <w:noProof/>
          <w:sz w:val="24"/>
        </w:rPr>
      </w:pPr>
      <w:r w:rsidRPr="00802648">
        <w:rPr>
          <w:noProof/>
          <w:sz w:val="24"/>
        </w:rPr>
        <w:t>Bowman, D. M. J. S., Balch, J. K., Artaxo, P., Bond, W. J., Carlson, J. M., Cochrane, M. A., D’Antonio, C. M., DeFries, R. S., Doyle, J. C., Harrison, S. P., Johnston, F. H., Keeley, J. E., Krawchuk, M. A., Kull, C. A., Marston, J. B., Moritz, M. A., Prentice, I. C., Roos, C. I., Scott, A. C., Swetnam, T. W., van der Werf, G. R. and Pyne, S. J.: Fire in the earth system, Science (80-. )., 324(5926), 481–484, doi:10.1126/science.1163886, 2009.</w:t>
      </w:r>
    </w:p>
    <w:p w14:paraId="022F7025" w14:textId="77777777" w:rsidR="00802648" w:rsidRPr="00802648" w:rsidRDefault="00802648" w:rsidP="00802648">
      <w:pPr>
        <w:widowControl w:val="0"/>
        <w:autoSpaceDE w:val="0"/>
        <w:autoSpaceDN w:val="0"/>
        <w:adjustRightInd w:val="0"/>
        <w:rPr>
          <w:noProof/>
          <w:sz w:val="24"/>
        </w:rPr>
      </w:pPr>
      <w:r w:rsidRPr="00802648">
        <w:rPr>
          <w:noProof/>
          <w:sz w:val="24"/>
        </w:rPr>
        <w:t>Cheng, Z., Wang, S., Fu, X., Watson, J. G., Jiang, J., Fu, Q., Chen, C., Xu, B., Yu, J., Chow, J. C. and Hao, J.: Impact of biomass burning on haze pollution in the Yangtze River delta, China: A case study in summer 2011, Atmos. Chem. Phys., 14(9), 4573–4585, doi:10.5194/acp-14-4573-2014, 2014.</w:t>
      </w:r>
    </w:p>
    <w:p w14:paraId="70EDE3D3" w14:textId="77777777" w:rsidR="00802648" w:rsidRPr="00802648" w:rsidRDefault="00802648" w:rsidP="00802648">
      <w:pPr>
        <w:widowControl w:val="0"/>
        <w:autoSpaceDE w:val="0"/>
        <w:autoSpaceDN w:val="0"/>
        <w:adjustRightInd w:val="0"/>
        <w:rPr>
          <w:noProof/>
          <w:sz w:val="24"/>
        </w:rPr>
      </w:pPr>
      <w:r w:rsidRPr="00802648">
        <w:rPr>
          <w:noProof/>
          <w:sz w:val="24"/>
        </w:rPr>
        <w:t>Chevallier, F., Fortems, A., Bousquet, P., Pison, I., Szopa, S., Devaux, M. and Hauglustaine, D. A.: African CO emissions between years 2000 and 2006 as estimated from MOPITT observations, Biogeosciences, 6(1), 103–111, doi:10.5194/bg-6-103-2009, 2009.</w:t>
      </w:r>
    </w:p>
    <w:p w14:paraId="714A122F" w14:textId="77777777" w:rsidR="00802648" w:rsidRPr="00802648" w:rsidRDefault="00802648" w:rsidP="00802648">
      <w:pPr>
        <w:widowControl w:val="0"/>
        <w:autoSpaceDE w:val="0"/>
        <w:autoSpaceDN w:val="0"/>
        <w:adjustRightInd w:val="0"/>
        <w:rPr>
          <w:noProof/>
          <w:sz w:val="24"/>
        </w:rPr>
      </w:pPr>
      <w:r w:rsidRPr="00802648">
        <w:rPr>
          <w:noProof/>
          <w:sz w:val="24"/>
        </w:rPr>
        <w:t xml:space="preserve">Chin, M., Ginoux, P., Kinne, S., Torres, O., Holben, B., Duncan, B. N., Martin, R. V, Logan, J. A., Higurashi, A. and Nakajima, T.: Tropospheric Aerosol Optical Thickness from the GOCART Model and </w:t>
      </w:r>
      <w:r w:rsidRPr="00802648">
        <w:rPr>
          <w:noProof/>
          <w:sz w:val="24"/>
        </w:rPr>
        <w:lastRenderedPageBreak/>
        <w:t>Comparisons with Satellite and Sun Photometer Measurements, J. Atmos. Sci., 59(3), 461–483, doi:10.1175/1520-0469(2002)059&lt;0461:TAOTFT&gt;2.0.CO;2, 2002.</w:t>
      </w:r>
    </w:p>
    <w:p w14:paraId="41A881A5" w14:textId="77777777" w:rsidR="00802648" w:rsidRPr="00802648" w:rsidRDefault="00802648" w:rsidP="00802648">
      <w:pPr>
        <w:widowControl w:val="0"/>
        <w:autoSpaceDE w:val="0"/>
        <w:autoSpaceDN w:val="0"/>
        <w:adjustRightInd w:val="0"/>
        <w:rPr>
          <w:noProof/>
          <w:sz w:val="24"/>
        </w:rPr>
      </w:pPr>
      <w:r w:rsidRPr="00802648">
        <w:rPr>
          <w:noProof/>
          <w:sz w:val="24"/>
        </w:rPr>
        <w:t>Choi, M. W., Lee, J. H., Woo, J. W., Kim, C. H. and Lee, S. H.: Comparison of PM2.5 chemical components over East Asia simulated by the WRF-Chem and WRF/CMAQ models: On the models’ prediction inconsistency, Atmosphere (Basel)., 10(10), doi:10.3390/atmos10100618, 2019.</w:t>
      </w:r>
    </w:p>
    <w:p w14:paraId="7882786C" w14:textId="77777777" w:rsidR="00802648" w:rsidRPr="00802648" w:rsidRDefault="00802648" w:rsidP="00802648">
      <w:pPr>
        <w:widowControl w:val="0"/>
        <w:autoSpaceDE w:val="0"/>
        <w:autoSpaceDN w:val="0"/>
        <w:adjustRightInd w:val="0"/>
        <w:rPr>
          <w:noProof/>
          <w:sz w:val="24"/>
        </w:rPr>
      </w:pPr>
      <w:r w:rsidRPr="00802648">
        <w:rPr>
          <w:noProof/>
          <w:sz w:val="24"/>
        </w:rPr>
        <w:t>Formenti, P., Elbert, W., Maenhaut, W., Haywood, J. M., Osborne, S. and Andreae, M. O.: Inorganic and carbonaceous aerosols during the Southern African Regional Science Initiative (SAFARI 2000) experiment: Chemical characteristics, physical properties, and emission data or smoke from African biomass burning, J. Geophys. Res. D Atmos., 108(13), 1–16, doi:10.1029/2002jd002408, 2003.</w:t>
      </w:r>
    </w:p>
    <w:p w14:paraId="4052AD23" w14:textId="77777777" w:rsidR="00802648" w:rsidRPr="00802648" w:rsidRDefault="00802648" w:rsidP="00802648">
      <w:pPr>
        <w:widowControl w:val="0"/>
        <w:autoSpaceDE w:val="0"/>
        <w:autoSpaceDN w:val="0"/>
        <w:adjustRightInd w:val="0"/>
        <w:rPr>
          <w:noProof/>
          <w:sz w:val="24"/>
        </w:rPr>
      </w:pPr>
      <w:r w:rsidRPr="00802648">
        <w:rPr>
          <w:noProof/>
          <w:sz w:val="24"/>
        </w:rPr>
        <w:t>Forster, P., Ramaswamy, V., Artaxo, P., Berntsen, T., Betts, R., Fahey, D. W., Haywood, J. M., Lean, J., Lowe, D. C., Myhre, G., Nganga, J., Prinn, R., Raga, G., Schulz, M. and Van Dorland, R.: Changes in Atmospheric Constituents and in Radiative Forcing (IPCC 2007), Change, 30(22), 129–234, doi:10.1103/PhysRevB.77.220407, 2007.</w:t>
      </w:r>
    </w:p>
    <w:p w14:paraId="3EC8F2C1" w14:textId="77777777" w:rsidR="00802648" w:rsidRPr="00802648" w:rsidRDefault="00802648" w:rsidP="00802648">
      <w:pPr>
        <w:widowControl w:val="0"/>
        <w:autoSpaceDE w:val="0"/>
        <w:autoSpaceDN w:val="0"/>
        <w:adjustRightInd w:val="0"/>
        <w:rPr>
          <w:noProof/>
          <w:sz w:val="24"/>
        </w:rPr>
      </w:pPr>
      <w:r w:rsidRPr="00802648">
        <w:rPr>
          <w:noProof/>
          <w:sz w:val="24"/>
        </w:rPr>
        <w:t>Freeborn, P. H., Wooster, M. J., Hao, W. M., Ryan, C. A., Nordgren, B. L., Baker, S. P. and Ichoku, C.: Relationships between energy release , fuel mass loss , and trace gas and aerosol emissions during laboratory biomass fires, , 113, 1–17, doi:10.1029/2007JD008679, 2008.</w:t>
      </w:r>
    </w:p>
    <w:p w14:paraId="3E15A430" w14:textId="77777777" w:rsidR="00802648" w:rsidRPr="00802648" w:rsidRDefault="00802648" w:rsidP="00802648">
      <w:pPr>
        <w:widowControl w:val="0"/>
        <w:autoSpaceDE w:val="0"/>
        <w:autoSpaceDN w:val="0"/>
        <w:adjustRightInd w:val="0"/>
        <w:rPr>
          <w:noProof/>
          <w:sz w:val="24"/>
        </w:rPr>
      </w:pPr>
      <w:r w:rsidRPr="00802648">
        <w:rPr>
          <w:noProof/>
          <w:sz w:val="24"/>
        </w:rPr>
        <w:t>Garcia-menendez, F., Hu, Y. and Odman, M. T.: Science of the Total Environment Simulating smoke transport from wildland fi res with a regional-scale air quality model : Sensitivity to spatiotemporal allocation of fi re emissions, Sci. Total Environ., 493, 544–553, doi:10.1016/j.scitotenv.2014.05.108, 2014.</w:t>
      </w:r>
    </w:p>
    <w:p w14:paraId="5F48A99D" w14:textId="77777777" w:rsidR="00802648" w:rsidRPr="00802648" w:rsidRDefault="00802648" w:rsidP="00802648">
      <w:pPr>
        <w:widowControl w:val="0"/>
        <w:autoSpaceDE w:val="0"/>
        <w:autoSpaceDN w:val="0"/>
        <w:adjustRightInd w:val="0"/>
        <w:rPr>
          <w:noProof/>
          <w:sz w:val="24"/>
        </w:rPr>
      </w:pPr>
      <w:r w:rsidRPr="00802648">
        <w:rPr>
          <w:noProof/>
          <w:sz w:val="24"/>
        </w:rPr>
        <w:t>Giglio, L., Schroeder, W. and Justice, C. O.: The collection 6 MODIS active fire detection algorithm and fire products, Remote Sens. Environ., 178, 31–41, doi:10.1016/j.rse.2016.02.054, 2016.</w:t>
      </w:r>
    </w:p>
    <w:p w14:paraId="019FE69F" w14:textId="77777777" w:rsidR="00802648" w:rsidRPr="00802648" w:rsidRDefault="00802648" w:rsidP="00802648">
      <w:pPr>
        <w:widowControl w:val="0"/>
        <w:autoSpaceDE w:val="0"/>
        <w:autoSpaceDN w:val="0"/>
        <w:adjustRightInd w:val="0"/>
        <w:rPr>
          <w:noProof/>
          <w:sz w:val="24"/>
        </w:rPr>
      </w:pPr>
      <w:r w:rsidRPr="00802648">
        <w:rPr>
          <w:noProof/>
          <w:sz w:val="24"/>
        </w:rPr>
        <w:t>Hall, J. V., Zhang, R., Schroeder, W., Huang, C. and Giglio, L.: Validation of GOES-16 ABI and MSG SEVIRI active fire products, Int. J. Appl. Earth Obs. Geoinf., 83(August), 101928, doi:10.1016/j.jag.2019.101928, 2019.</w:t>
      </w:r>
    </w:p>
    <w:p w14:paraId="6E5F1B87" w14:textId="77777777" w:rsidR="00802648" w:rsidRPr="00802648" w:rsidRDefault="00802648" w:rsidP="00802648">
      <w:pPr>
        <w:widowControl w:val="0"/>
        <w:autoSpaceDE w:val="0"/>
        <w:autoSpaceDN w:val="0"/>
        <w:adjustRightInd w:val="0"/>
        <w:rPr>
          <w:noProof/>
          <w:sz w:val="24"/>
        </w:rPr>
      </w:pPr>
      <w:r w:rsidRPr="00802648">
        <w:rPr>
          <w:noProof/>
          <w:sz w:val="24"/>
        </w:rPr>
        <w:t xml:space="preserve">Hawbaker, T. J., Vanderhoof, M. K., Beal, Y. J., Takacs, J. D., Schmidt, G. L., Falgout, J. T., Williams, B., Fairaux, N. M., Caldwell, M. K., Picotte, J. J., Howard, S. M., Stitt, S. and Dwyer, J. L.: Mapping burned areas using dense time-series of Landsat data, Remote Sens. Environ., 198(September), 504–522, </w:t>
      </w:r>
      <w:r w:rsidRPr="00802648">
        <w:rPr>
          <w:noProof/>
          <w:sz w:val="24"/>
        </w:rPr>
        <w:lastRenderedPageBreak/>
        <w:t>doi:10.1016/j.rse.2017.06.027, 2017.</w:t>
      </w:r>
    </w:p>
    <w:p w14:paraId="51B00BF8" w14:textId="77777777" w:rsidR="00802648" w:rsidRPr="00802648" w:rsidRDefault="00802648" w:rsidP="00802648">
      <w:pPr>
        <w:widowControl w:val="0"/>
        <w:autoSpaceDE w:val="0"/>
        <w:autoSpaceDN w:val="0"/>
        <w:adjustRightInd w:val="0"/>
        <w:rPr>
          <w:noProof/>
          <w:sz w:val="24"/>
        </w:rPr>
      </w:pPr>
      <w:r w:rsidRPr="00802648">
        <w:rPr>
          <w:noProof/>
          <w:sz w:val="24"/>
        </w:rPr>
        <w:t>Holben, B., Tanre, D., Smirnov, A., Eck, T. F., Slutsker, I., Abuhassan, N., Newcomb, W. W., Schafer, J. S., Chatenet, B., Lavenu, F., Kaufman, Y., Castle, J. V., Setzer, A., Markham, B., Clark, D., Frouin, R., Halthore, R., Karneli, A. and O’Neill, N. T.: An Emerging Ground- based Aerosol Climatology: Aerosol Optical Depth from AERONET, J. Geophys. Res., 106(Dll), 12067–12097, 2001.</w:t>
      </w:r>
    </w:p>
    <w:p w14:paraId="69C80D1F" w14:textId="77777777" w:rsidR="00802648" w:rsidRPr="00802648" w:rsidRDefault="00802648" w:rsidP="00802648">
      <w:pPr>
        <w:widowControl w:val="0"/>
        <w:autoSpaceDE w:val="0"/>
        <w:autoSpaceDN w:val="0"/>
        <w:adjustRightInd w:val="0"/>
        <w:rPr>
          <w:noProof/>
          <w:sz w:val="24"/>
        </w:rPr>
      </w:pPr>
      <w:r w:rsidRPr="00802648">
        <w:rPr>
          <w:noProof/>
          <w:sz w:val="24"/>
        </w:rPr>
        <w:t>Hu, J., Chen, J., Ying, Q. and Zhang, H.: One-year simulation of ozone and particulate matter in China using WRF/CMAQ modeling system, Atmos. Chem. Phys., 16(16), 10333–10350, doi:10.5194/acp-16-10333-2016, 2016.</w:t>
      </w:r>
    </w:p>
    <w:p w14:paraId="3AAC4AE9" w14:textId="77777777" w:rsidR="00802648" w:rsidRPr="00802648" w:rsidRDefault="00802648" w:rsidP="00802648">
      <w:pPr>
        <w:widowControl w:val="0"/>
        <w:autoSpaceDE w:val="0"/>
        <w:autoSpaceDN w:val="0"/>
        <w:adjustRightInd w:val="0"/>
        <w:rPr>
          <w:noProof/>
          <w:sz w:val="24"/>
        </w:rPr>
      </w:pPr>
      <w:r w:rsidRPr="00802648">
        <w:rPr>
          <w:noProof/>
          <w:sz w:val="24"/>
        </w:rPr>
        <w:t>Ichoku, C. and Ellison, L.: Global top-down smoke-aerosol emissions estimation using satellite fire radiative power measurements, Atmos. Chem. Phys., 14(13), 6643–6667, doi:10.5194/acp-14-6643-2014, 2014.</w:t>
      </w:r>
    </w:p>
    <w:p w14:paraId="7EC28EA7" w14:textId="77777777" w:rsidR="00802648" w:rsidRPr="00802648" w:rsidRDefault="00802648" w:rsidP="00802648">
      <w:pPr>
        <w:widowControl w:val="0"/>
        <w:autoSpaceDE w:val="0"/>
        <w:autoSpaceDN w:val="0"/>
        <w:adjustRightInd w:val="0"/>
        <w:rPr>
          <w:noProof/>
          <w:sz w:val="24"/>
        </w:rPr>
      </w:pPr>
      <w:r w:rsidRPr="00802648">
        <w:rPr>
          <w:noProof/>
          <w:sz w:val="24"/>
        </w:rPr>
        <w:t>Ito, A., Penner, J. E., Prather, M. J., De Campos, C. P., Houghton, R. A., Kato, T., Jain, A. K., Yang, X., Hurtt, G. C., Frolking, S., Fearon, M. G., Chini, L. P., Wang, A. and Price, D. T.: Can we reconcile differences in estimates of carbon fluxes from land-use change and forestry for the 1990s?, Atmos. Chem. Phys., 8(12), 3291–3310, doi:10.5194/acp-8-3291-2008, 2008.</w:t>
      </w:r>
    </w:p>
    <w:p w14:paraId="08E79DD9" w14:textId="77777777" w:rsidR="00802648" w:rsidRPr="00802648" w:rsidRDefault="00802648" w:rsidP="00802648">
      <w:pPr>
        <w:widowControl w:val="0"/>
        <w:autoSpaceDE w:val="0"/>
        <w:autoSpaceDN w:val="0"/>
        <w:adjustRightInd w:val="0"/>
        <w:rPr>
          <w:noProof/>
          <w:sz w:val="24"/>
        </w:rPr>
      </w:pPr>
      <w:r w:rsidRPr="00802648">
        <w:rPr>
          <w:noProof/>
          <w:sz w:val="24"/>
        </w:rPr>
        <w:t>Kaiser, J. W., Heil, A., Andreae, M. O., Benedetti, A., Chubarova, N., Jones, L., Morcrette, J. J., Razinger, M., Schultz, M. G., Suttie, M. and van der Werf, G. R.: Biomass burning emissions estimated with a global fire assimilation system based on observed fire radiative power, Biogeosciences, 9(1), 527–554, doi:10.5194/bg-9-527-2012, 2012.</w:t>
      </w:r>
    </w:p>
    <w:p w14:paraId="389F4701" w14:textId="77777777" w:rsidR="00802648" w:rsidRPr="00802648" w:rsidRDefault="00802648" w:rsidP="00802648">
      <w:pPr>
        <w:widowControl w:val="0"/>
        <w:autoSpaceDE w:val="0"/>
        <w:autoSpaceDN w:val="0"/>
        <w:adjustRightInd w:val="0"/>
        <w:rPr>
          <w:noProof/>
          <w:sz w:val="24"/>
        </w:rPr>
      </w:pPr>
      <w:r w:rsidRPr="00802648">
        <w:rPr>
          <w:noProof/>
          <w:sz w:val="24"/>
        </w:rPr>
        <w:t>Keywood, M., Kanakidou, M., Stohl, A., Dentener, F., Grassi, G., Meyer, C. P., Torseth, K., Edwards, D., Thompson, A. M., Lohmann, U. and Burrows, J.: Fire in the air: Biomass burning impacts in a changing climate, Crit. Rev. Environ. Sci. Technol., 43(1), 40–83, doi:10.1080/10643389.2011.604248, 2013.</w:t>
      </w:r>
    </w:p>
    <w:p w14:paraId="5173BB8B" w14:textId="77777777" w:rsidR="00802648" w:rsidRPr="00802648" w:rsidRDefault="00802648" w:rsidP="00802648">
      <w:pPr>
        <w:widowControl w:val="0"/>
        <w:autoSpaceDE w:val="0"/>
        <w:autoSpaceDN w:val="0"/>
        <w:adjustRightInd w:val="0"/>
        <w:rPr>
          <w:noProof/>
          <w:sz w:val="24"/>
        </w:rPr>
      </w:pPr>
      <w:r w:rsidRPr="00802648">
        <w:rPr>
          <w:noProof/>
          <w:sz w:val="24"/>
        </w:rPr>
        <w:t>Kopacz, M., Jacob, D. J., Fisher, J. A., Logan, J. A., Zhang, L., Megretskaia, I. A., Yantosca, R. M., Singh, K., Henze, D. K., Burrows, J. P., Buchwitz, M., Khlystova, I., McMillan, W. W., Gille, J. C., Edwards, D. P., Eldering, A., Thouret, V. and Nedelec, P.: Global estimates of CO sources with high resolution by adjoint inversion of multiple satellite datasets (MOPITT, AIRS, SCIAMACHY, TES), Atmos. Chem. Phys., 10(3), 855–876, doi:10.5194/acp-10-855-2010, 2010.</w:t>
      </w:r>
    </w:p>
    <w:p w14:paraId="5FEE9697" w14:textId="77777777" w:rsidR="00802648" w:rsidRPr="00802648" w:rsidRDefault="00802648" w:rsidP="00802648">
      <w:pPr>
        <w:widowControl w:val="0"/>
        <w:autoSpaceDE w:val="0"/>
        <w:autoSpaceDN w:val="0"/>
        <w:adjustRightInd w:val="0"/>
        <w:rPr>
          <w:noProof/>
          <w:sz w:val="24"/>
        </w:rPr>
      </w:pPr>
      <w:r w:rsidRPr="00802648">
        <w:rPr>
          <w:noProof/>
          <w:sz w:val="24"/>
        </w:rPr>
        <w:lastRenderedPageBreak/>
        <w:t>Koplitz, S. N., Nolte, C. G., Pouliot, G., Vukovich, J. M. and Beidler, J.: Influence of uncertainties in burned area estimates on modeled wildland fire PM2.5 and ozone pollution in the contiguous U.S., Atmos. Environ., 191, 328–339, doi:10.1016/j.atmosenv.2018.08.020, 2018.</w:t>
      </w:r>
    </w:p>
    <w:p w14:paraId="5F14098D" w14:textId="77777777" w:rsidR="00802648" w:rsidRPr="00802648" w:rsidRDefault="00802648" w:rsidP="00802648">
      <w:pPr>
        <w:widowControl w:val="0"/>
        <w:autoSpaceDE w:val="0"/>
        <w:autoSpaceDN w:val="0"/>
        <w:adjustRightInd w:val="0"/>
        <w:rPr>
          <w:noProof/>
          <w:sz w:val="24"/>
        </w:rPr>
      </w:pPr>
      <w:r w:rsidRPr="00802648">
        <w:rPr>
          <w:noProof/>
          <w:sz w:val="24"/>
        </w:rPr>
        <w:t>Kuik, F., Lauer, A., Beukes, J. P., Van Zyl, P. G., Josipovic, M., Vakkari, V., Laakso, L. and Feig, G. T.: The anthropogenic contribution to atmospheric black carbon concentrations in southern Africa: A WRF-Chem modeling study, Atmos. Chem. Phys., 15(15), 8809–8830, doi:10.5194/acp-15-8809-2015, 2015.</w:t>
      </w:r>
    </w:p>
    <w:p w14:paraId="1EBF593D" w14:textId="77777777" w:rsidR="00802648" w:rsidRPr="00802648" w:rsidRDefault="00802648" w:rsidP="00802648">
      <w:pPr>
        <w:widowControl w:val="0"/>
        <w:autoSpaceDE w:val="0"/>
        <w:autoSpaceDN w:val="0"/>
        <w:adjustRightInd w:val="0"/>
        <w:rPr>
          <w:noProof/>
          <w:sz w:val="24"/>
        </w:rPr>
      </w:pPr>
      <w:r w:rsidRPr="00802648">
        <w:rPr>
          <w:noProof/>
          <w:sz w:val="24"/>
        </w:rPr>
        <w:t>Kukkonen, J., Olsson, T., Schultz, D. M., Baklanov, A., Klein, T., Miranda, A. I., Monteiro, A., Hirtl, M., Tarvainen, V., Boy, M., Peuch, V. H., Poupkou, A., Kioutsioukis, I., Finardi, S., Sofiev, M., Sokhi, R., Lehtinen, K. E. J., Karatzas, K., San José, R., Astitha, M., Kallos, G., Schaap, M., Reimer, E., Jakobs, H. and Eben, K.: A review of operational, regional-scale, chemical weather forecasting models in Europe, Atmos. Chem. Phys., 12(1), 1–87, doi:10.5194/acp-12-1-2012, 2012.</w:t>
      </w:r>
    </w:p>
    <w:p w14:paraId="2DCF4C08" w14:textId="77777777" w:rsidR="00802648" w:rsidRPr="00802648" w:rsidRDefault="00802648" w:rsidP="00802648">
      <w:pPr>
        <w:widowControl w:val="0"/>
        <w:autoSpaceDE w:val="0"/>
        <w:autoSpaceDN w:val="0"/>
        <w:adjustRightInd w:val="0"/>
        <w:rPr>
          <w:noProof/>
          <w:sz w:val="24"/>
        </w:rPr>
      </w:pPr>
      <w:r w:rsidRPr="00802648">
        <w:rPr>
          <w:noProof/>
          <w:sz w:val="24"/>
        </w:rPr>
        <w:t>Landgraf, J., Aan de Brugh, J., Scheepmaker, R. A., Borsdorff, T., Hu, H., Houweling, S., Butz, A., Aben, I. and Hasekamp, O.: Carbon monoxide total column retrievals from TROPOMI shortwave infrared measurements, Atmos. Meas. Tech., 9(10), 4955–4975, doi:10.5194/amt-9-4955-2016, 2016.</w:t>
      </w:r>
    </w:p>
    <w:p w14:paraId="04A4A4B4" w14:textId="77777777" w:rsidR="00802648" w:rsidRPr="00802648" w:rsidRDefault="00802648" w:rsidP="00802648">
      <w:pPr>
        <w:widowControl w:val="0"/>
        <w:autoSpaceDE w:val="0"/>
        <w:autoSpaceDN w:val="0"/>
        <w:adjustRightInd w:val="0"/>
        <w:rPr>
          <w:noProof/>
          <w:sz w:val="24"/>
        </w:rPr>
      </w:pPr>
      <w:r w:rsidRPr="00802648">
        <w:rPr>
          <w:noProof/>
          <w:sz w:val="24"/>
        </w:rPr>
        <w:t>Langmann, B., Duncan, B., Textor, C., Trentmann, J. and van der Werf, G. R.: Vegetation fire emissions and their impact on air pollution and climate, Atmos. Environ., 43(1), 107–116, doi:10.1016/j.atmosenv.2008.09.047, 2009.</w:t>
      </w:r>
    </w:p>
    <w:p w14:paraId="3B4F400B" w14:textId="77777777" w:rsidR="00802648" w:rsidRPr="00802648" w:rsidRDefault="00802648" w:rsidP="00802648">
      <w:pPr>
        <w:widowControl w:val="0"/>
        <w:autoSpaceDE w:val="0"/>
        <w:autoSpaceDN w:val="0"/>
        <w:adjustRightInd w:val="0"/>
        <w:rPr>
          <w:noProof/>
          <w:sz w:val="24"/>
        </w:rPr>
      </w:pPr>
      <w:r w:rsidRPr="00802648">
        <w:rPr>
          <w:noProof/>
          <w:sz w:val="24"/>
        </w:rPr>
        <w:t>Lavorel, S., Flannigan, M. D., Lambin, E. F. and Scholes, M. C.: Vulnerability of land systems to fire: Interactions among humans, climate, the atmosphere, and ecosystems, Mitig. Adapt. Strateg. Glob. Chang., 12(1), 33–53, doi:10.1007/s11027-006-9046-5, 2007.</w:t>
      </w:r>
    </w:p>
    <w:p w14:paraId="6A58B7BE" w14:textId="77777777" w:rsidR="00802648" w:rsidRPr="00802648" w:rsidRDefault="00802648" w:rsidP="00802648">
      <w:pPr>
        <w:widowControl w:val="0"/>
        <w:autoSpaceDE w:val="0"/>
        <w:autoSpaceDN w:val="0"/>
        <w:adjustRightInd w:val="0"/>
        <w:rPr>
          <w:noProof/>
          <w:sz w:val="24"/>
        </w:rPr>
      </w:pPr>
      <w:r w:rsidRPr="00802648">
        <w:rPr>
          <w:noProof/>
          <w:sz w:val="24"/>
        </w:rPr>
        <w:t>Van Leeuwen, T. T., van der Werf, G. R., Hoffmann, A. A., Detmers, R. G., Rücker, G., French, N. H. F., Archibald, S., Carvalho, J. A., Cook, G. D., de Groot, W. J., Hély, C., Kasischke, E. S., Kloster, S., McCarty, J. L., Pettinari, M. L., Savadogo, P., Alvarado, E. C., Boschetti, L., Manuri, S., Meyer, C. P., Siegert, F., Trollope, L. A. and Trollope, W. S. W.: Biomass burning fuel consumption rates: a field measurement database, Biogeosciences Discuss., 11(6), 8115–8180, doi:10.5194/bgd-11-8115-2014, 2014.</w:t>
      </w:r>
    </w:p>
    <w:p w14:paraId="688DD461" w14:textId="77777777" w:rsidR="00802648" w:rsidRPr="00802648" w:rsidRDefault="00802648" w:rsidP="00802648">
      <w:pPr>
        <w:widowControl w:val="0"/>
        <w:autoSpaceDE w:val="0"/>
        <w:autoSpaceDN w:val="0"/>
        <w:adjustRightInd w:val="0"/>
        <w:rPr>
          <w:noProof/>
          <w:sz w:val="24"/>
        </w:rPr>
      </w:pPr>
      <w:r w:rsidRPr="00802648">
        <w:rPr>
          <w:noProof/>
          <w:sz w:val="24"/>
        </w:rPr>
        <w:t>Lyapustin, A., Wang, Y., Korkin, S. and Huang, D.: MODIS Collection 6 MAIAC algorithm, Atmos. Meas. Tech., 11(10), 5741–5765, doi:10.5194/amt-11-5741-2018, 2018.</w:t>
      </w:r>
    </w:p>
    <w:p w14:paraId="24197DB5" w14:textId="77777777" w:rsidR="00802648" w:rsidRPr="00802648" w:rsidRDefault="00802648" w:rsidP="00802648">
      <w:pPr>
        <w:widowControl w:val="0"/>
        <w:autoSpaceDE w:val="0"/>
        <w:autoSpaceDN w:val="0"/>
        <w:adjustRightInd w:val="0"/>
        <w:rPr>
          <w:noProof/>
          <w:sz w:val="24"/>
        </w:rPr>
      </w:pPr>
      <w:r w:rsidRPr="00802648">
        <w:rPr>
          <w:noProof/>
          <w:sz w:val="24"/>
        </w:rPr>
        <w:lastRenderedPageBreak/>
        <w:t>Mota, B. and Wooster, M. J.: A new top-down approach for directly estimating biomass burning emissions and fuel consumption rates and totals from geostationary satellite fi re radiative power ( FRP ), Remote Sens. Environ., 206(February 2017), 45–62, doi:10.1016/j.rse.2017.12.016, 2018.</w:t>
      </w:r>
    </w:p>
    <w:p w14:paraId="00F854E3" w14:textId="77777777" w:rsidR="00802648" w:rsidRPr="00802648" w:rsidRDefault="00802648" w:rsidP="00802648">
      <w:pPr>
        <w:widowControl w:val="0"/>
        <w:autoSpaceDE w:val="0"/>
        <w:autoSpaceDN w:val="0"/>
        <w:adjustRightInd w:val="0"/>
        <w:rPr>
          <w:noProof/>
          <w:sz w:val="24"/>
        </w:rPr>
      </w:pPr>
      <w:r w:rsidRPr="00802648">
        <w:rPr>
          <w:noProof/>
          <w:sz w:val="24"/>
        </w:rPr>
        <w:t>Nguyen, H. M. and Wooster, M. J.: Advances in the estimation of high Spatio-temporal resolution pan-African top-down biomass burning emissions made using geostationary fire radiative power (FRP) and MAIAC aerosol optical depth (AOD) data, Remote Sens. Environ., 248(November 2019), 111971, doi:10.1016/j.rse.2020.111971, 2020.</w:t>
      </w:r>
    </w:p>
    <w:p w14:paraId="51DD2A8E" w14:textId="77777777" w:rsidR="00802648" w:rsidRPr="00802648" w:rsidRDefault="00802648" w:rsidP="00802648">
      <w:pPr>
        <w:widowControl w:val="0"/>
        <w:autoSpaceDE w:val="0"/>
        <w:autoSpaceDN w:val="0"/>
        <w:adjustRightInd w:val="0"/>
        <w:rPr>
          <w:noProof/>
          <w:sz w:val="24"/>
        </w:rPr>
      </w:pPr>
      <w:r w:rsidRPr="00802648">
        <w:rPr>
          <w:noProof/>
          <w:sz w:val="24"/>
        </w:rPr>
        <w:t>Pechony, O., Shindell, D. T. and Faluvegi, G.: Direct top-down estimates of biomass burning CO emissions using TES and MOPITT versus bottom-up GFED inventory, J. Geophys. Res. Atmos., 118(14), 8054–8066, doi:10.1002/jgrd.50624, 2013.</w:t>
      </w:r>
    </w:p>
    <w:p w14:paraId="2CB67C3B" w14:textId="77777777" w:rsidR="00802648" w:rsidRPr="00802648" w:rsidRDefault="00802648" w:rsidP="00802648">
      <w:pPr>
        <w:widowControl w:val="0"/>
        <w:autoSpaceDE w:val="0"/>
        <w:autoSpaceDN w:val="0"/>
        <w:adjustRightInd w:val="0"/>
        <w:rPr>
          <w:noProof/>
          <w:sz w:val="24"/>
        </w:rPr>
      </w:pPr>
      <w:r w:rsidRPr="00802648">
        <w:rPr>
          <w:noProof/>
          <w:sz w:val="24"/>
        </w:rPr>
        <w:t>Quennehen, B., Schwarzenboeck, A., Matsuki, A., Burkhart, J. F., Stohl, A., Ancellet, G. and Law, K. S.: Anthropogenic and forest fire pollution aerosol transported to the Arctic: Observations from the POLARCAT-France spring campaign, Atmos. Chem. Phys., 12(14), 6437–6454, doi:10.5194/acp-12-6437-2012, 2012.</w:t>
      </w:r>
    </w:p>
    <w:p w14:paraId="6FC89EED" w14:textId="77777777" w:rsidR="00802648" w:rsidRPr="00802648" w:rsidRDefault="00802648" w:rsidP="00802648">
      <w:pPr>
        <w:widowControl w:val="0"/>
        <w:autoSpaceDE w:val="0"/>
        <w:autoSpaceDN w:val="0"/>
        <w:adjustRightInd w:val="0"/>
        <w:rPr>
          <w:noProof/>
          <w:sz w:val="24"/>
        </w:rPr>
      </w:pPr>
      <w:r w:rsidRPr="00802648">
        <w:rPr>
          <w:noProof/>
          <w:sz w:val="24"/>
        </w:rPr>
        <w:t>Randerson, J. T., Chen, Y., van der Werf, G. R., Rogers, B. M. and Morton, D. C.: Global burned area and biomass burning emissions from small fires, J. Geophys. Res. G Biogeosciences, 117(4), doi:10.1029/2012JG002128, 2012.</w:t>
      </w:r>
    </w:p>
    <w:p w14:paraId="7E85CC7A" w14:textId="77777777" w:rsidR="00802648" w:rsidRPr="00802648" w:rsidRDefault="00802648" w:rsidP="00802648">
      <w:pPr>
        <w:widowControl w:val="0"/>
        <w:autoSpaceDE w:val="0"/>
        <w:autoSpaceDN w:val="0"/>
        <w:adjustRightInd w:val="0"/>
        <w:rPr>
          <w:noProof/>
          <w:sz w:val="24"/>
        </w:rPr>
      </w:pPr>
      <w:r w:rsidRPr="00802648">
        <w:rPr>
          <w:noProof/>
          <w:sz w:val="24"/>
        </w:rPr>
        <w:t>Reddington, C. L., Spracklen, D. V., Artaxo, P., Ridley, D. A., Rizzo, L. V. and Arana, A.: Analysis of particulate emissions from tropical biomass burning using a global aerosol model and long-term surface observations, Atmos. Chem. Phys., 16(17), 11083–11106, doi:10.5194/acp-16-11083-2016, 2016.</w:t>
      </w:r>
    </w:p>
    <w:p w14:paraId="6E025130" w14:textId="77777777" w:rsidR="00802648" w:rsidRPr="00802648" w:rsidRDefault="00802648" w:rsidP="00802648">
      <w:pPr>
        <w:widowControl w:val="0"/>
        <w:autoSpaceDE w:val="0"/>
        <w:autoSpaceDN w:val="0"/>
        <w:adjustRightInd w:val="0"/>
        <w:rPr>
          <w:noProof/>
          <w:sz w:val="24"/>
        </w:rPr>
      </w:pPr>
      <w:r w:rsidRPr="00802648">
        <w:rPr>
          <w:noProof/>
          <w:sz w:val="24"/>
        </w:rPr>
        <w:t>Reid, J. S., Eck, T. F., Christopher, S. A., Koppmann, R., Dubovik, O., Eleuterio, D. P., Holben, B., Reid, E. A. and Zhang, J.: A review of biomass burning emissions part III: Intensive optical properties of biomass burning particles, Atmos. Chem. Phys., 5(3), 827–849, doi:10.5194/acp-5-827-2005, 2005.</w:t>
      </w:r>
    </w:p>
    <w:p w14:paraId="69F19BCA" w14:textId="77777777" w:rsidR="00802648" w:rsidRPr="00802648" w:rsidRDefault="00802648" w:rsidP="00802648">
      <w:pPr>
        <w:widowControl w:val="0"/>
        <w:autoSpaceDE w:val="0"/>
        <w:autoSpaceDN w:val="0"/>
        <w:adjustRightInd w:val="0"/>
        <w:rPr>
          <w:noProof/>
          <w:sz w:val="24"/>
        </w:rPr>
      </w:pPr>
      <w:r w:rsidRPr="00802648">
        <w:rPr>
          <w:noProof/>
          <w:sz w:val="24"/>
        </w:rPr>
        <w:t>Reid, J. S., Hyer, E. J., Prins, E., Westphal, D. L., Zhang, J., Wang, J., Christopher, S. A., Curtis, C. A., Schmidt, C. C., Eleuterio, D. P., Richardson, K. A. and Hoffman, J.: Global monitoring and forecasting of biomass-burning smoke: Description of and lessons from the fire Locating and Modeling of Burning Emissions (FLAMBE) program, IEEE J. Sel. Top. Appl. Earth Obs. Remote Sens., 2(3), 144–162, doi:10.1109/JSTARS.2009.2027443, 2009.</w:t>
      </w:r>
    </w:p>
    <w:p w14:paraId="74F2903D" w14:textId="77777777" w:rsidR="00802648" w:rsidRPr="00802648" w:rsidRDefault="00802648" w:rsidP="00802648">
      <w:pPr>
        <w:widowControl w:val="0"/>
        <w:autoSpaceDE w:val="0"/>
        <w:autoSpaceDN w:val="0"/>
        <w:adjustRightInd w:val="0"/>
        <w:rPr>
          <w:noProof/>
          <w:sz w:val="24"/>
        </w:rPr>
      </w:pPr>
      <w:r w:rsidRPr="00802648">
        <w:rPr>
          <w:noProof/>
          <w:sz w:val="24"/>
        </w:rPr>
        <w:lastRenderedPageBreak/>
        <w:t>Roberts, G., Wooster, M. J., Perry, G. L. W., Drake, N., Rebelo, L. M. and Dipotso, F.: Retrieval of biomass combustion rates and totals from fire radiative power observations: Application to southern Africa using geostationary SEVIRI imagery, J. Geophys. Res. Atmos., 110(21), 1–19, doi:10.1029/2005JD006018, 2005.</w:t>
      </w:r>
    </w:p>
    <w:p w14:paraId="189457AB" w14:textId="77777777" w:rsidR="00802648" w:rsidRPr="00802648" w:rsidRDefault="00802648" w:rsidP="00802648">
      <w:pPr>
        <w:widowControl w:val="0"/>
        <w:autoSpaceDE w:val="0"/>
        <w:autoSpaceDN w:val="0"/>
        <w:adjustRightInd w:val="0"/>
        <w:rPr>
          <w:noProof/>
          <w:sz w:val="24"/>
        </w:rPr>
      </w:pPr>
      <w:r w:rsidRPr="00802648">
        <w:rPr>
          <w:noProof/>
          <w:sz w:val="24"/>
        </w:rPr>
        <w:t>Roberts, G., Wooster, M. J., Xu, W., Freeborn, P. H., Morcrette, J. J., Jones, L., Benedetti, A., He, J., Fisher, D. and Kaiser, J. W.: LSA SAF Meteosat FRP products-Part 2: Evaluation and demonstration for use in the Copernicus Atmosphere Monitoring Service (CAMS), Atmos. Chem. Phys., 15(22), 13241–13267, doi:10.5194/acp-15-13241-2015, 2015.</w:t>
      </w:r>
    </w:p>
    <w:p w14:paraId="0DF3F6FE" w14:textId="77777777" w:rsidR="00802648" w:rsidRPr="00802648" w:rsidRDefault="00802648" w:rsidP="00802648">
      <w:pPr>
        <w:widowControl w:val="0"/>
        <w:autoSpaceDE w:val="0"/>
        <w:autoSpaceDN w:val="0"/>
        <w:adjustRightInd w:val="0"/>
        <w:rPr>
          <w:noProof/>
          <w:sz w:val="24"/>
        </w:rPr>
      </w:pPr>
      <w:r w:rsidRPr="00802648">
        <w:rPr>
          <w:noProof/>
          <w:sz w:val="24"/>
        </w:rPr>
        <w:t>Roteta, E., Bastarrika, A., Padilla, M., Storm, T. and Chuvieco, E.: Development of a Sentinel-2 burned area algorithm: Generation of a small fire database for sub-Saharan Africa, Remote Sens. Environ., 222(March), 1–17, doi:10.1016/j.rse.2018.12.011, 2019.</w:t>
      </w:r>
    </w:p>
    <w:p w14:paraId="635726C4" w14:textId="77777777" w:rsidR="00802648" w:rsidRPr="00802648" w:rsidRDefault="00802648" w:rsidP="00802648">
      <w:pPr>
        <w:widowControl w:val="0"/>
        <w:autoSpaceDE w:val="0"/>
        <w:autoSpaceDN w:val="0"/>
        <w:adjustRightInd w:val="0"/>
        <w:rPr>
          <w:noProof/>
          <w:sz w:val="24"/>
        </w:rPr>
      </w:pPr>
      <w:r w:rsidRPr="00802648">
        <w:rPr>
          <w:noProof/>
          <w:sz w:val="24"/>
        </w:rPr>
        <w:t>Seiler, W. and Crutzen, P. J.: Estimates of gross and net fluxes of carbon between the biosphere and the atmosphere from biomass burning, Clim. Change, 2(3), 207–247, doi:10.1007/BF00137988, 1980.</w:t>
      </w:r>
    </w:p>
    <w:p w14:paraId="21772BC2" w14:textId="77777777" w:rsidR="00802648" w:rsidRPr="00802648" w:rsidRDefault="00802648" w:rsidP="00802648">
      <w:pPr>
        <w:widowControl w:val="0"/>
        <w:autoSpaceDE w:val="0"/>
        <w:autoSpaceDN w:val="0"/>
        <w:adjustRightInd w:val="0"/>
        <w:rPr>
          <w:noProof/>
          <w:sz w:val="24"/>
        </w:rPr>
      </w:pPr>
      <w:r w:rsidRPr="00802648">
        <w:rPr>
          <w:noProof/>
          <w:sz w:val="24"/>
        </w:rPr>
        <w:t>Syrakov, D., Prodanova, M., Georgieva, E., Etropolska, I. and Slavov, K.: Simulation of European air quality by WRF-CMAQ models using AQMEII-2 infrastructure, J. Comput. Appl. Math., 293, 232–245, doi:10.1016/j.cam.2015.01.032, 2016.</w:t>
      </w:r>
    </w:p>
    <w:p w14:paraId="73D6834C" w14:textId="77777777" w:rsidR="00802648" w:rsidRPr="00802648" w:rsidRDefault="00802648" w:rsidP="00802648">
      <w:pPr>
        <w:widowControl w:val="0"/>
        <w:autoSpaceDE w:val="0"/>
        <w:autoSpaceDN w:val="0"/>
        <w:adjustRightInd w:val="0"/>
        <w:rPr>
          <w:noProof/>
          <w:sz w:val="24"/>
        </w:rPr>
      </w:pPr>
      <w:r w:rsidRPr="00802648">
        <w:rPr>
          <w:noProof/>
          <w:sz w:val="24"/>
        </w:rPr>
        <w:t>Tsela, P. L., Van Helden, P., Frost, P., Wessels, K. and Archibald, S.: Validation of the modis burned-area products across different biomes in South Africa, Int. Geosci. Remote Sens. Symp., (May 2016), 3652–3655, doi:10.1109/IGARSS.2010.5650253, 2010.</w:t>
      </w:r>
    </w:p>
    <w:p w14:paraId="0777E1F0" w14:textId="77777777" w:rsidR="00802648" w:rsidRPr="00802648" w:rsidRDefault="00802648" w:rsidP="00802648">
      <w:pPr>
        <w:widowControl w:val="0"/>
        <w:autoSpaceDE w:val="0"/>
        <w:autoSpaceDN w:val="0"/>
        <w:adjustRightInd w:val="0"/>
        <w:rPr>
          <w:noProof/>
          <w:sz w:val="24"/>
        </w:rPr>
      </w:pPr>
      <w:r w:rsidRPr="00802648">
        <w:rPr>
          <w:noProof/>
          <w:sz w:val="24"/>
        </w:rPr>
        <w:t>Vermote, E., Ellicott, E., Dubovik, O., Lapyonok, T., Chin, M., Giglio, L. and Roberts, G.: An approach to estimate global biomass burning emissions of organic and black carbon from MODIS fire radiative power, J. Geophys. Res. Atmos., 114(18), 1–22, doi:10.1029/2008JD011188, 2009.</w:t>
      </w:r>
    </w:p>
    <w:p w14:paraId="1D237A3F" w14:textId="77777777" w:rsidR="00802648" w:rsidRPr="00802648" w:rsidRDefault="00802648" w:rsidP="00802648">
      <w:pPr>
        <w:widowControl w:val="0"/>
        <w:autoSpaceDE w:val="0"/>
        <w:autoSpaceDN w:val="0"/>
        <w:adjustRightInd w:val="0"/>
        <w:rPr>
          <w:noProof/>
          <w:sz w:val="24"/>
        </w:rPr>
      </w:pPr>
      <w:r w:rsidRPr="00802648">
        <w:rPr>
          <w:noProof/>
          <w:sz w:val="24"/>
        </w:rPr>
        <w:t>Vongruang, P., Wongwises, P. and Pimonsree, S.: Assessment of fire emission inventories for simulating particulate matter in Upper Southeast Asia using WRF-CMAQ, Atmos. Pollut. Res., 8(5), 921–929, doi:10.1016/j.apr.2017.03.004, 2017.</w:t>
      </w:r>
    </w:p>
    <w:p w14:paraId="7515965B" w14:textId="77777777" w:rsidR="00802648" w:rsidRPr="00802648" w:rsidRDefault="00802648" w:rsidP="00802648">
      <w:pPr>
        <w:widowControl w:val="0"/>
        <w:autoSpaceDE w:val="0"/>
        <w:autoSpaceDN w:val="0"/>
        <w:adjustRightInd w:val="0"/>
        <w:rPr>
          <w:noProof/>
          <w:sz w:val="24"/>
        </w:rPr>
      </w:pPr>
      <w:r w:rsidRPr="00802648">
        <w:rPr>
          <w:noProof/>
          <w:sz w:val="24"/>
        </w:rPr>
        <w:t>van der Werf, G. R., Randerson, J. T., Giglio, L., Collatz, G. J., Kasibhatla, P. S. and Arellano, A. F., J.: Interannual variability in global biomass burning emissions from 1997 to 2004, Atmos. Chem. Phys., 6(11), 3423–3441, doi:10.5194/acpd-6-3175-2006, 2006.</w:t>
      </w:r>
    </w:p>
    <w:p w14:paraId="5836083C" w14:textId="77777777" w:rsidR="00802648" w:rsidRPr="00802648" w:rsidRDefault="00802648" w:rsidP="00802648">
      <w:pPr>
        <w:widowControl w:val="0"/>
        <w:autoSpaceDE w:val="0"/>
        <w:autoSpaceDN w:val="0"/>
        <w:adjustRightInd w:val="0"/>
        <w:rPr>
          <w:noProof/>
          <w:sz w:val="24"/>
        </w:rPr>
      </w:pPr>
      <w:r w:rsidRPr="00802648">
        <w:rPr>
          <w:noProof/>
          <w:sz w:val="24"/>
        </w:rPr>
        <w:lastRenderedPageBreak/>
        <w:t>van der Werf, G. R., Randerson, J. T., Giglio, L., Collatz, G. J., Mu, M., Kasibhatla, P. S., Morton, D. C., Defries, R. S., Jin, Y. and Van Leeuwen, T. T.: Global fire emissions and the contribution of deforestation, savanna, forest, agricultural, and peat fires (1997-2009), Atmos. Chem. Phys., 10(23), 11707–11735, doi:10.5194/acp-10-11707-2010, 2010.</w:t>
      </w:r>
    </w:p>
    <w:p w14:paraId="2BE6C448" w14:textId="77777777" w:rsidR="00802648" w:rsidRPr="00802648" w:rsidRDefault="00802648" w:rsidP="00802648">
      <w:pPr>
        <w:widowControl w:val="0"/>
        <w:autoSpaceDE w:val="0"/>
        <w:autoSpaceDN w:val="0"/>
        <w:adjustRightInd w:val="0"/>
        <w:rPr>
          <w:noProof/>
          <w:sz w:val="24"/>
        </w:rPr>
      </w:pPr>
      <w:r w:rsidRPr="00802648">
        <w:rPr>
          <w:noProof/>
          <w:sz w:val="24"/>
        </w:rPr>
        <w:t>van der Werf, G. R., Randerson, J. T., Giglio, L., Van Leeuwen, T. T., Chen, Y., Rogers, B. M., Mu, M., van Marle, M. J. E., Morton, D. C., Collatz, G. J., Yokelson, R. J. and Kasibhatla, P. S.: Global fire emissions estimates during 1997-2016, Earth Syst. Sci. Data Discuss., 1–43, doi:10.5194/essd-2016-62, 2017.</w:t>
      </w:r>
    </w:p>
    <w:p w14:paraId="4F04D9DE" w14:textId="77777777" w:rsidR="00802648" w:rsidRPr="00802648" w:rsidRDefault="00802648" w:rsidP="00802648">
      <w:pPr>
        <w:widowControl w:val="0"/>
        <w:autoSpaceDE w:val="0"/>
        <w:autoSpaceDN w:val="0"/>
        <w:adjustRightInd w:val="0"/>
        <w:rPr>
          <w:noProof/>
          <w:sz w:val="24"/>
        </w:rPr>
      </w:pPr>
      <w:r w:rsidRPr="00802648">
        <w:rPr>
          <w:noProof/>
          <w:sz w:val="24"/>
        </w:rPr>
        <w:t>Wiedinmyer, C., Akagi, S. K., Yokelson, R. J., Emmons, L. K., Al-Saadi, J. A., Orlando, J. J. and Soja, A. J.: The Fire INventory from NCAR (FINN): A high resolution global model to estimate the emissions from open burning, Geosci. Model Dev., 4(3), 625–641, doi:10.5194/gmd-4-625-2011, 2011.</w:t>
      </w:r>
    </w:p>
    <w:p w14:paraId="08270014" w14:textId="77777777" w:rsidR="00802648" w:rsidRPr="00802648" w:rsidRDefault="00802648" w:rsidP="00802648">
      <w:pPr>
        <w:widowControl w:val="0"/>
        <w:autoSpaceDE w:val="0"/>
        <w:autoSpaceDN w:val="0"/>
        <w:adjustRightInd w:val="0"/>
        <w:rPr>
          <w:noProof/>
          <w:sz w:val="24"/>
        </w:rPr>
      </w:pPr>
      <w:r w:rsidRPr="00802648">
        <w:rPr>
          <w:noProof/>
          <w:sz w:val="24"/>
        </w:rPr>
        <w:t>Wooster, M. J., Freeborn, P. H., Archibald, S., Oppenheimer, C., Roberts, G., Smith, T. E. L., Govender, N., Burton, M. and Palumbo, I.: Field determination of biomass burning emission ratios and factors via open-path FTIR spectroscopy and fire radiative power assessment: Headfire, backfire and residual smouldering combustion in African savannahs, Atmos. Chem. Phys., 11(22), 11591–11615, doi:10.5194/acp-11-11591-2011, 2011.</w:t>
      </w:r>
    </w:p>
    <w:p w14:paraId="5B3ABE5B" w14:textId="77777777" w:rsidR="00802648" w:rsidRPr="00802648" w:rsidRDefault="00802648" w:rsidP="00802648">
      <w:pPr>
        <w:widowControl w:val="0"/>
        <w:autoSpaceDE w:val="0"/>
        <w:autoSpaceDN w:val="0"/>
        <w:adjustRightInd w:val="0"/>
        <w:rPr>
          <w:noProof/>
          <w:sz w:val="24"/>
        </w:rPr>
      </w:pPr>
      <w:r w:rsidRPr="00802648">
        <w:rPr>
          <w:noProof/>
          <w:sz w:val="24"/>
        </w:rPr>
        <w:t>Wooster, M. J., Roberts, G., Freeborn, P. H., Xu, W., Govaerts, Y., Beeby, R., He, J., Lattanzio, A., Fisher, D. and Mullen, R.: LSA SAF Meteosat FRP products-Part 1: Algorithms, product contents, and analysis, Atmos. Chem. Phys., 15(22), 13217–13239, doi:10.5194/acp-15-13217-2015, 2015.</w:t>
      </w:r>
    </w:p>
    <w:p w14:paraId="77A580A6" w14:textId="77777777" w:rsidR="00802648" w:rsidRPr="00802648" w:rsidRDefault="00802648" w:rsidP="00802648">
      <w:pPr>
        <w:widowControl w:val="0"/>
        <w:autoSpaceDE w:val="0"/>
        <w:autoSpaceDN w:val="0"/>
        <w:adjustRightInd w:val="0"/>
        <w:rPr>
          <w:noProof/>
          <w:sz w:val="24"/>
        </w:rPr>
      </w:pPr>
      <w:r w:rsidRPr="00802648">
        <w:rPr>
          <w:noProof/>
          <w:sz w:val="24"/>
        </w:rPr>
        <w:t>Worden, H. M., Deeter, M. N., Edwards, D. P., Gille, J. C., Drummond, J. R. and Nédélec, P.: Observations of near-surface carbon monoxide from space using MOPITT multispectral retrievals, J. Geophys. Res. Atmos., 115(18), 1–12, doi:10.1029/2010JD014242, 2010.</w:t>
      </w:r>
    </w:p>
    <w:p w14:paraId="2345471C" w14:textId="77777777" w:rsidR="00802648" w:rsidRPr="00802648" w:rsidRDefault="00802648" w:rsidP="00802648">
      <w:pPr>
        <w:widowControl w:val="0"/>
        <w:autoSpaceDE w:val="0"/>
        <w:autoSpaceDN w:val="0"/>
        <w:adjustRightInd w:val="0"/>
        <w:rPr>
          <w:noProof/>
          <w:sz w:val="24"/>
        </w:rPr>
      </w:pPr>
      <w:r w:rsidRPr="00802648">
        <w:rPr>
          <w:noProof/>
          <w:sz w:val="24"/>
        </w:rPr>
        <w:t>Xu, W., Wooster, M. J., Roberts, G. and Freeborn, P. H.: New GOES imager algorithms for cloud and active fi re detection and fi re radiative power assessment across North , South and Central America, Remote Sens. Environ., 114(9), 1876–1895, doi:10.1016/j.rse.2010.03.012, 2010.</w:t>
      </w:r>
    </w:p>
    <w:p w14:paraId="33C5B8BE" w14:textId="77777777" w:rsidR="00802648" w:rsidRPr="00802648" w:rsidRDefault="00802648" w:rsidP="00802648">
      <w:pPr>
        <w:widowControl w:val="0"/>
        <w:autoSpaceDE w:val="0"/>
        <w:autoSpaceDN w:val="0"/>
        <w:adjustRightInd w:val="0"/>
        <w:rPr>
          <w:noProof/>
          <w:sz w:val="24"/>
        </w:rPr>
      </w:pPr>
      <w:r w:rsidRPr="00802648">
        <w:rPr>
          <w:noProof/>
          <w:sz w:val="24"/>
        </w:rPr>
        <w:t>Xu, W., Wooster, M. J., Kaneko, T., He, J., Zhang, T. and Fisher, D.: Major advances in geostationary fire radiative power (FRP) retrieval over Asia and Australia stemming from use of Himarawi-8 AHI, Remote Sens. Environ., 193, 138–149, doi:10.1016/j.rse.2017.02.024, 2017.</w:t>
      </w:r>
    </w:p>
    <w:p w14:paraId="434D1402" w14:textId="77777777" w:rsidR="00802648" w:rsidRPr="00802648" w:rsidRDefault="00802648" w:rsidP="00802648">
      <w:pPr>
        <w:widowControl w:val="0"/>
        <w:autoSpaceDE w:val="0"/>
        <w:autoSpaceDN w:val="0"/>
        <w:adjustRightInd w:val="0"/>
        <w:rPr>
          <w:noProof/>
          <w:sz w:val="24"/>
        </w:rPr>
      </w:pPr>
      <w:r w:rsidRPr="00802648">
        <w:rPr>
          <w:noProof/>
          <w:sz w:val="24"/>
        </w:rPr>
        <w:lastRenderedPageBreak/>
        <w:t>Yang, Z., Wang, J., Ichoku, C., Hyer, E. J. and Zeng, J.: Mesoscale modeling and satellite observation of transport and mixing of smoke and dust particles over northern sub-Saharan African region, J. Geophys. Res. Atmos., 118(21), 12139–12157, doi:10.1002/2013JD020644, 2013.</w:t>
      </w:r>
    </w:p>
    <w:p w14:paraId="7F057966" w14:textId="77777777" w:rsidR="00802648" w:rsidRPr="00802648" w:rsidRDefault="00802648" w:rsidP="00802648">
      <w:pPr>
        <w:widowControl w:val="0"/>
        <w:autoSpaceDE w:val="0"/>
        <w:autoSpaceDN w:val="0"/>
        <w:adjustRightInd w:val="0"/>
        <w:rPr>
          <w:noProof/>
          <w:sz w:val="24"/>
        </w:rPr>
      </w:pPr>
      <w:r w:rsidRPr="00802648">
        <w:rPr>
          <w:noProof/>
          <w:sz w:val="24"/>
        </w:rPr>
        <w:t>Yu, S., Eder, B., Dennis, R., Chu, S.-H. and Schwartz, S. E.: New unbiased symmetric metrics for evaluation of air quality models, Atmos. Sci. Lett., 7(1), 26–34, doi:10.1002/asl.125, 2006.</w:t>
      </w:r>
    </w:p>
    <w:p w14:paraId="100F34BF" w14:textId="77777777" w:rsidR="00802648" w:rsidRPr="00802648" w:rsidRDefault="00802648" w:rsidP="00802648">
      <w:pPr>
        <w:widowControl w:val="0"/>
        <w:autoSpaceDE w:val="0"/>
        <w:autoSpaceDN w:val="0"/>
        <w:adjustRightInd w:val="0"/>
        <w:rPr>
          <w:noProof/>
          <w:sz w:val="24"/>
        </w:rPr>
      </w:pPr>
      <w:r w:rsidRPr="00802648">
        <w:rPr>
          <w:noProof/>
          <w:sz w:val="24"/>
        </w:rPr>
        <w:t>Zhang, F., Wang, J., Ichoku, C., Hyer, E. J., Yang, Z., Ge, C., Su, S., Zhang, X., Kondragunta, S., Kaiser, J. W., Wiedinmyer, C. and Da Silva, A.: Sensitivity of mesoscale modeling of smoke direct radiative effect to the emission inventory: A case study in northern sub-Saharan African region, Environ. Res. Lett., 9(7), doi:10.1088/1748-9326/9/7/075002, 2014.</w:t>
      </w:r>
    </w:p>
    <w:p w14:paraId="32672C13" w14:textId="77777777" w:rsidR="00802648" w:rsidRPr="00802648" w:rsidRDefault="00802648" w:rsidP="00802648">
      <w:pPr>
        <w:widowControl w:val="0"/>
        <w:autoSpaceDE w:val="0"/>
        <w:autoSpaceDN w:val="0"/>
        <w:adjustRightInd w:val="0"/>
        <w:rPr>
          <w:noProof/>
          <w:sz w:val="24"/>
        </w:rPr>
      </w:pPr>
      <w:r w:rsidRPr="00802648">
        <w:rPr>
          <w:noProof/>
          <w:sz w:val="24"/>
        </w:rPr>
        <w:t>Zhang, X., Kondragunta, S., Schmidt, C. and Kogan, F.: Near real time monitoring of biomass burning particulate emissions (PM2.5) across contiguous United States using multiple satellite instruments, Atmos. Environ., 42(29), 6959–6972, doi:10.1016/j.atmosenv.2008.04.060, 2008.</w:t>
      </w:r>
    </w:p>
    <w:p w14:paraId="3B12A095" w14:textId="77777777" w:rsidR="00802648" w:rsidRPr="00802648" w:rsidRDefault="00802648" w:rsidP="00802648">
      <w:pPr>
        <w:widowControl w:val="0"/>
        <w:autoSpaceDE w:val="0"/>
        <w:autoSpaceDN w:val="0"/>
        <w:adjustRightInd w:val="0"/>
        <w:rPr>
          <w:noProof/>
          <w:sz w:val="24"/>
        </w:rPr>
      </w:pPr>
      <w:r w:rsidRPr="00802648">
        <w:rPr>
          <w:noProof/>
          <w:sz w:val="24"/>
        </w:rPr>
        <w:t>Zheng, B., Chevallier, F., Ciais, P., Yin, Y. and Wang, Y.: On the Role of the Flaming to Smoldering Transition in the Seasonal Cycle of African Fire Emissions, Geophys. Res. Lett., 45(21), 11,998-12,007, doi:10.1029/2018GL079092, 2018.</w:t>
      </w:r>
    </w:p>
    <w:p w14:paraId="1B127647" w14:textId="77777777" w:rsidR="00F814B9" w:rsidRPr="0006648B" w:rsidRDefault="00F814B9" w:rsidP="00F814B9">
      <w:pPr>
        <w:rPr>
          <w:sz w:val="24"/>
          <w:lang w:eastAsia="en-GB"/>
        </w:rPr>
      </w:pPr>
      <w:r w:rsidRPr="0006648B">
        <w:rPr>
          <w:sz w:val="24"/>
          <w:lang w:eastAsia="en-GB"/>
        </w:rPr>
        <w:fldChar w:fldCharType="end"/>
      </w:r>
    </w:p>
    <w:p w14:paraId="2E504FB8" w14:textId="77777777" w:rsidR="00F814B9" w:rsidRPr="0006648B" w:rsidRDefault="00F814B9" w:rsidP="00F814B9">
      <w:pPr>
        <w:rPr>
          <w:sz w:val="24"/>
          <w:lang w:eastAsia="en-GB"/>
        </w:rPr>
      </w:pPr>
    </w:p>
    <w:p w14:paraId="5A0F1C16" w14:textId="77777777" w:rsidR="00F814B9" w:rsidRPr="0095316B" w:rsidRDefault="00F814B9" w:rsidP="00F814B9">
      <w:pPr>
        <w:spacing w:line="276" w:lineRule="auto"/>
        <w:rPr>
          <w:rFonts w:asciiTheme="minorHAnsi" w:hAnsiTheme="minorHAnsi" w:cstheme="minorHAnsi"/>
          <w:sz w:val="24"/>
        </w:rPr>
      </w:pPr>
    </w:p>
    <w:p w14:paraId="2E2F22B5" w14:textId="40BE7984" w:rsidR="003A4FB4" w:rsidRDefault="003A4FB4" w:rsidP="00F814B9"/>
    <w:sectPr w:rsidR="003A4FB4" w:rsidSect="00F512A5">
      <w:footerReference w:type="default" r:id="rId44"/>
      <w:pgSz w:w="11907" w:h="13608"/>
      <w:pgMar w:top="567" w:right="936" w:bottom="1338" w:left="936" w:header="0" w:footer="737" w:gutter="0"/>
      <w:lnNumType w:countBy="5" w:distance="227"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0D3465" w14:textId="77777777" w:rsidR="00F51A08" w:rsidRDefault="00F51A08" w:rsidP="006D0C96">
      <w:pPr>
        <w:spacing w:line="240" w:lineRule="auto"/>
      </w:pPr>
      <w:r>
        <w:separator/>
      </w:r>
    </w:p>
  </w:endnote>
  <w:endnote w:type="continuationSeparator" w:id="0">
    <w:p w14:paraId="27F9761C" w14:textId="77777777" w:rsidR="00F51A08" w:rsidRDefault="00F51A08" w:rsidP="006D0C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PalatinoLinotype-Roman">
    <w:altName w:val="Palatino Linotype"/>
    <w:panose1 w:val="00000000000000000000"/>
    <w:charset w:val="00"/>
    <w:family w:val="roman"/>
    <w:notTrueType/>
    <w:pitch w:val="default"/>
  </w:font>
  <w:font w:name="PalatinoLinotype-Bold">
    <w:altName w:val="Palatino Linotyp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7788171"/>
      <w:docPartObj>
        <w:docPartGallery w:val="Page Numbers (Bottom of Page)"/>
        <w:docPartUnique/>
      </w:docPartObj>
    </w:sdtPr>
    <w:sdtEndPr>
      <w:rPr>
        <w:noProof/>
      </w:rPr>
    </w:sdtEndPr>
    <w:sdtContent>
      <w:p w14:paraId="5576ABD1" w14:textId="77777777" w:rsidR="00FC134E" w:rsidRDefault="00FC13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A5123" w14:textId="77777777" w:rsidR="00FC134E" w:rsidRDefault="00FC1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0A6493" w14:textId="77777777" w:rsidR="00F51A08" w:rsidRDefault="00F51A08" w:rsidP="006D0C96">
      <w:pPr>
        <w:spacing w:line="240" w:lineRule="auto"/>
      </w:pPr>
      <w:r>
        <w:separator/>
      </w:r>
    </w:p>
  </w:footnote>
  <w:footnote w:type="continuationSeparator" w:id="0">
    <w:p w14:paraId="34531CFC" w14:textId="77777777" w:rsidR="00F51A08" w:rsidRDefault="00F51A08" w:rsidP="006D0C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874740"/>
    <w:multiLevelType w:val="multilevel"/>
    <w:tmpl w:val="36B05670"/>
    <w:lvl w:ilvl="0">
      <w:start w:val="1"/>
      <w:numFmt w:val="decimal"/>
      <w:lvlText w:val="%1."/>
      <w:lvlJc w:val="left"/>
      <w:pPr>
        <w:ind w:left="0"/>
      </w:pPr>
      <w:rPr>
        <w:rFonts w:ascii="Verdana" w:eastAsia="Verdana" w:hAnsi="Verdana" w:cs="Verdana"/>
        <w:b w:val="0"/>
        <w:i/>
        <w:iCs/>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0"/>
      </w:pPr>
      <w:rPr>
        <w:rFonts w:ascii="Verdana" w:eastAsia="Verdana" w:hAnsi="Verdana" w:cs="Verdana"/>
        <w:b w:val="0"/>
        <w:i/>
        <w:iCs/>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Verdana" w:eastAsia="Verdana" w:hAnsi="Verdana" w:cs="Verdana"/>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Verdana" w:eastAsia="Verdana" w:hAnsi="Verdana" w:cs="Verdana"/>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Verdana" w:eastAsia="Verdana" w:hAnsi="Verdana" w:cs="Verdana"/>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Verdana" w:eastAsia="Verdana" w:hAnsi="Verdana" w:cs="Verdana"/>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Verdana" w:eastAsia="Verdana" w:hAnsi="Verdana" w:cs="Verdana"/>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Verdana" w:eastAsia="Verdana" w:hAnsi="Verdana" w:cs="Verdana"/>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Verdana" w:eastAsia="Verdana" w:hAnsi="Verdana" w:cs="Verdana"/>
        <w:b w:val="0"/>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FB4EBA"/>
    <w:multiLevelType w:val="hybridMultilevel"/>
    <w:tmpl w:val="77EE65F6"/>
    <w:lvl w:ilvl="0" w:tplc="A9025F10">
      <w:start w:val="1"/>
      <w:numFmt w:val="lowerRoman"/>
      <w:lvlText w:val="%1)"/>
      <w:lvlJc w:val="left"/>
      <w:pPr>
        <w:ind w:left="1440" w:hanging="72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77A0E8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2"/>
  </w:num>
  <w:num w:numId="3">
    <w:abstractNumId w:val="0"/>
  </w:num>
  <w:num w:numId="4">
    <w:abstractNumId w:val="1"/>
  </w:num>
  <w:num w:numId="5">
    <w:abstractNumId w:val="3"/>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Hannah">
    <w15:presenceInfo w15:providerId="None" w15:userId="Nguyen, Hann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13"/>
    <w:rsid w:val="0005690A"/>
    <w:rsid w:val="00075F28"/>
    <w:rsid w:val="000A1B66"/>
    <w:rsid w:val="000C3A9F"/>
    <w:rsid w:val="001C5EB9"/>
    <w:rsid w:val="001D4659"/>
    <w:rsid w:val="00203F92"/>
    <w:rsid w:val="002D7ECA"/>
    <w:rsid w:val="003118C8"/>
    <w:rsid w:val="0033112E"/>
    <w:rsid w:val="003A4FB4"/>
    <w:rsid w:val="003D5288"/>
    <w:rsid w:val="00450DB9"/>
    <w:rsid w:val="00463568"/>
    <w:rsid w:val="004821CD"/>
    <w:rsid w:val="004D0F1A"/>
    <w:rsid w:val="0055217B"/>
    <w:rsid w:val="00564213"/>
    <w:rsid w:val="005A4F32"/>
    <w:rsid w:val="006326D7"/>
    <w:rsid w:val="00670F05"/>
    <w:rsid w:val="006D0C96"/>
    <w:rsid w:val="0070537F"/>
    <w:rsid w:val="00751A44"/>
    <w:rsid w:val="00796A7F"/>
    <w:rsid w:val="00802648"/>
    <w:rsid w:val="00855006"/>
    <w:rsid w:val="008B719F"/>
    <w:rsid w:val="008E213F"/>
    <w:rsid w:val="008E3110"/>
    <w:rsid w:val="009150E4"/>
    <w:rsid w:val="0091791F"/>
    <w:rsid w:val="00932F15"/>
    <w:rsid w:val="00943440"/>
    <w:rsid w:val="009D38E2"/>
    <w:rsid w:val="009F2C0A"/>
    <w:rsid w:val="00AE4157"/>
    <w:rsid w:val="00B15954"/>
    <w:rsid w:val="00B4015F"/>
    <w:rsid w:val="00B5719D"/>
    <w:rsid w:val="00B63797"/>
    <w:rsid w:val="00B75342"/>
    <w:rsid w:val="00B94A58"/>
    <w:rsid w:val="00BD0523"/>
    <w:rsid w:val="00BE25E0"/>
    <w:rsid w:val="00C1589F"/>
    <w:rsid w:val="00C26311"/>
    <w:rsid w:val="00C35812"/>
    <w:rsid w:val="00C464B8"/>
    <w:rsid w:val="00C82F79"/>
    <w:rsid w:val="00CC51D0"/>
    <w:rsid w:val="00D40CE0"/>
    <w:rsid w:val="00D939AC"/>
    <w:rsid w:val="00DB4E53"/>
    <w:rsid w:val="00DC42D0"/>
    <w:rsid w:val="00E00339"/>
    <w:rsid w:val="00E142A8"/>
    <w:rsid w:val="00E861A5"/>
    <w:rsid w:val="00E940CA"/>
    <w:rsid w:val="00EB1E33"/>
    <w:rsid w:val="00EC646E"/>
    <w:rsid w:val="00ED4551"/>
    <w:rsid w:val="00ED6B96"/>
    <w:rsid w:val="00EE58C0"/>
    <w:rsid w:val="00F35903"/>
    <w:rsid w:val="00F512A5"/>
    <w:rsid w:val="00F51A08"/>
    <w:rsid w:val="00F5258E"/>
    <w:rsid w:val="00F64C9C"/>
    <w:rsid w:val="00F814B9"/>
    <w:rsid w:val="00FC134E"/>
    <w:rsid w:val="00FF308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BE553"/>
  <w15:docId w15:val="{E43297DC-9450-495F-81CB-7235884B6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CE0"/>
    <w:pPr>
      <w:spacing w:line="360" w:lineRule="auto"/>
      <w:jc w:val="both"/>
    </w:pPr>
    <w:rPr>
      <w:rFonts w:ascii="Times New Roman" w:eastAsia="Times New Roman" w:hAnsi="Times New Roman"/>
      <w:szCs w:val="24"/>
      <w:lang w:eastAsia="de-DE"/>
    </w:rPr>
  </w:style>
  <w:style w:type="paragraph" w:styleId="Heading1">
    <w:name w:val="heading 1"/>
    <w:basedOn w:val="Normal"/>
    <w:next w:val="Normal"/>
    <w:link w:val="Heading1Char"/>
    <w:uiPriority w:val="9"/>
    <w:qFormat/>
    <w:rsid w:val="00075F28"/>
    <w:pPr>
      <w:keepNext/>
      <w:numPr>
        <w:numId w:val="6"/>
      </w:numPr>
      <w:spacing w:before="480" w:after="240" w:line="240" w:lineRule="auto"/>
      <w:outlineLvl w:val="0"/>
    </w:pPr>
    <w:rPr>
      <w:rFonts w:cs="Arial"/>
      <w:b/>
      <w:bCs/>
      <w:color w:val="000000"/>
      <w:kern w:val="32"/>
      <w:szCs w:val="32"/>
    </w:rPr>
  </w:style>
  <w:style w:type="paragraph" w:styleId="Heading2">
    <w:name w:val="heading 2"/>
    <w:basedOn w:val="Normal"/>
    <w:next w:val="Normal"/>
    <w:link w:val="Heading2Char"/>
    <w:uiPriority w:val="9"/>
    <w:qFormat/>
    <w:rsid w:val="00E00339"/>
    <w:pPr>
      <w:keepNext/>
      <w:numPr>
        <w:ilvl w:val="1"/>
        <w:numId w:val="6"/>
      </w:numPr>
      <w:spacing w:before="240" w:after="240" w:line="240" w:lineRule="auto"/>
      <w:outlineLvl w:val="1"/>
    </w:pPr>
    <w:rPr>
      <w:rFonts w:cs="Arial"/>
      <w:b/>
      <w:bCs/>
      <w:iCs/>
      <w:szCs w:val="28"/>
    </w:rPr>
  </w:style>
  <w:style w:type="paragraph" w:styleId="Heading3">
    <w:name w:val="heading 3"/>
    <w:basedOn w:val="Normal"/>
    <w:next w:val="Normal"/>
    <w:link w:val="Heading3Char"/>
    <w:uiPriority w:val="9"/>
    <w:qFormat/>
    <w:rsid w:val="005A4F32"/>
    <w:pPr>
      <w:keepNext/>
      <w:numPr>
        <w:ilvl w:val="2"/>
        <w:numId w:val="6"/>
      </w:numPr>
      <w:spacing w:before="240" w:after="240" w:line="240" w:lineRule="auto"/>
      <w:outlineLvl w:val="2"/>
    </w:pPr>
    <w:rPr>
      <w:rFonts w:cs="Arial"/>
      <w:b/>
      <w:bCs/>
      <w:szCs w:val="26"/>
    </w:rPr>
  </w:style>
  <w:style w:type="paragraph" w:styleId="Heading4">
    <w:name w:val="heading 4"/>
    <w:basedOn w:val="Normal"/>
    <w:next w:val="Normal"/>
    <w:link w:val="Heading4Char"/>
    <w:rsid w:val="00ED6B96"/>
    <w:pPr>
      <w:keepNext/>
      <w:numPr>
        <w:ilvl w:val="3"/>
        <w:numId w:val="6"/>
      </w:numPr>
      <w:outlineLvl w:val="3"/>
    </w:pPr>
    <w:rPr>
      <w:b/>
      <w:bCs/>
      <w:szCs w:val="28"/>
    </w:rPr>
  </w:style>
  <w:style w:type="paragraph" w:styleId="Heading5">
    <w:name w:val="heading 5"/>
    <w:basedOn w:val="Normal"/>
    <w:next w:val="Normal"/>
    <w:link w:val="Heading5Char"/>
    <w:uiPriority w:val="9"/>
    <w:semiHidden/>
    <w:unhideWhenUsed/>
    <w:rsid w:val="00F814B9"/>
    <w:pPr>
      <w:keepNext/>
      <w:keepLines/>
      <w:numPr>
        <w:ilvl w:val="4"/>
        <w:numId w:val="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814B9"/>
    <w:pPr>
      <w:keepNext/>
      <w:keepLines/>
      <w:numPr>
        <w:ilvl w:val="5"/>
        <w:numId w:val="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814B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814B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814B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ED6B96"/>
    <w:pPr>
      <w:numPr>
        <w:numId w:val="2"/>
      </w:numPr>
    </w:pPr>
  </w:style>
  <w:style w:type="character" w:customStyle="1" w:styleId="BulletsChar">
    <w:name w:val="Bullets Char"/>
    <w:link w:val="Bullets"/>
    <w:rsid w:val="00ED6B96"/>
    <w:rPr>
      <w:rFonts w:ascii="Verdana" w:eastAsia="Times New Roman" w:hAnsi="Verdana" w:cs="Times New Roman"/>
      <w:sz w:val="19"/>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uiPriority w:val="99"/>
    <w:rsid w:val="00ED6B96"/>
    <w:pPr>
      <w:tabs>
        <w:tab w:val="center" w:pos="4536"/>
        <w:tab w:val="right" w:pos="9072"/>
      </w:tabs>
    </w:pPr>
  </w:style>
  <w:style w:type="character" w:customStyle="1" w:styleId="Heading1Char">
    <w:name w:val="Heading 1 Char"/>
    <w:link w:val="Heading1"/>
    <w:uiPriority w:val="9"/>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uiPriority w:val="9"/>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uiPriority w:val="99"/>
    <w:rsid w:val="00ED6B96"/>
    <w:rPr>
      <w:rFonts w:ascii="Verdana" w:eastAsia="Times New Roman" w:hAnsi="Verdana" w:cs="Times New Roman"/>
      <w:sz w:val="19"/>
      <w:szCs w:val="24"/>
      <w:lang w:eastAsia="de-DE"/>
    </w:rPr>
  </w:style>
  <w:style w:type="character" w:customStyle="1" w:styleId="Heading2Char">
    <w:name w:val="Heading 2 Char"/>
    <w:link w:val="Heading2"/>
    <w:uiPriority w:val="9"/>
    <w:rsid w:val="00E00339"/>
    <w:rPr>
      <w:rFonts w:ascii="Times New Roman" w:eastAsia="Times New Roman" w:hAnsi="Times New Roman" w:cs="Arial"/>
      <w:b/>
      <w:bCs/>
      <w:iCs/>
      <w:szCs w:val="28"/>
      <w:lang w:eastAsia="de-DE"/>
    </w:rPr>
  </w:style>
  <w:style w:type="character" w:styleId="Hyperlink">
    <w:name w:val="Hyperlink"/>
    <w:uiPriority w:val="99"/>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qFormat/>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link w:val="CaptionChar"/>
    <w:uiPriority w:val="35"/>
    <w:unhideWhenUsed/>
    <w:qFormat/>
    <w:rsid w:val="003A4FB4"/>
    <w:pPr>
      <w:spacing w:after="200" w:line="240" w:lineRule="auto"/>
    </w:pPr>
    <w:rPr>
      <w:b/>
      <w:bCs/>
      <w:sz w:val="18"/>
      <w:szCs w:val="18"/>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character" w:styleId="UnresolvedMention">
    <w:name w:val="Unresolved Mention"/>
    <w:basedOn w:val="DefaultParagraphFont"/>
    <w:uiPriority w:val="99"/>
    <w:semiHidden/>
    <w:unhideWhenUsed/>
    <w:rsid w:val="00F814B9"/>
    <w:rPr>
      <w:color w:val="605E5C"/>
      <w:shd w:val="clear" w:color="auto" w:fill="E1DFDD"/>
    </w:rPr>
  </w:style>
  <w:style w:type="character" w:styleId="Strong">
    <w:name w:val="Strong"/>
    <w:basedOn w:val="DefaultParagraphFont"/>
    <w:uiPriority w:val="22"/>
    <w:qFormat/>
    <w:rsid w:val="00F814B9"/>
    <w:rPr>
      <w:b/>
      <w:bCs/>
    </w:rPr>
  </w:style>
  <w:style w:type="table" w:styleId="TableGrid">
    <w:name w:val="Table Grid"/>
    <w:basedOn w:val="TableNormal"/>
    <w:uiPriority w:val="39"/>
    <w:rsid w:val="00F814B9"/>
    <w:rPr>
      <w:rFonts w:asciiTheme="minorHAnsi" w:eastAsiaTheme="minorEastAsia" w:hAnsiTheme="minorHAnsi" w:cstheme="minorBid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814B9"/>
    <w:rPr>
      <w:rFonts w:asciiTheme="minorHAnsi" w:eastAsiaTheme="minorEastAsia" w:hAnsiTheme="minorHAnsi" w:cstheme="minorBidi"/>
      <w:sz w:val="22"/>
      <w:szCs w:val="22"/>
      <w:lang w:eastAsia="zh-C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F814B9"/>
    <w:rPr>
      <w:rFonts w:asciiTheme="minorHAnsi" w:eastAsiaTheme="minorEastAsia" w:hAnsiTheme="minorHAnsi" w:cstheme="minorBidi"/>
      <w:sz w:val="22"/>
      <w:szCs w:val="22"/>
      <w:lang w:eastAsia="zh-CN"/>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3">
    <w:name w:val="List Table 4 Accent 3"/>
    <w:basedOn w:val="TableNormal"/>
    <w:uiPriority w:val="49"/>
    <w:rsid w:val="00F814B9"/>
    <w:rPr>
      <w:rFonts w:asciiTheme="minorHAnsi" w:eastAsiaTheme="minorEastAsia" w:hAnsiTheme="minorHAnsi" w:cstheme="minorBidi"/>
      <w:sz w:val="22"/>
      <w:szCs w:val="22"/>
      <w:lang w:eastAsia="zh-CN"/>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uiPriority w:val="1"/>
    <w:qFormat/>
    <w:rsid w:val="00F814B9"/>
    <w:pPr>
      <w:ind w:left="10" w:hanging="10"/>
    </w:pPr>
    <w:rPr>
      <w:rFonts w:ascii="Verdana" w:eastAsia="Verdana" w:hAnsi="Verdana" w:cs="Verdana"/>
      <w:color w:val="000000"/>
      <w:sz w:val="22"/>
      <w:szCs w:val="22"/>
      <w:lang w:eastAsia="zh-CN"/>
    </w:rPr>
  </w:style>
  <w:style w:type="character" w:customStyle="1" w:styleId="CaptionChar">
    <w:name w:val="Caption Char"/>
    <w:basedOn w:val="DefaultParagraphFont"/>
    <w:link w:val="Caption"/>
    <w:uiPriority w:val="35"/>
    <w:locked/>
    <w:rsid w:val="00F814B9"/>
    <w:rPr>
      <w:rFonts w:ascii="Times New Roman" w:eastAsia="Times New Roman" w:hAnsi="Times New Roman"/>
      <w:b/>
      <w:bCs/>
      <w:sz w:val="18"/>
      <w:szCs w:val="18"/>
      <w:lang w:eastAsia="de-DE"/>
    </w:rPr>
  </w:style>
  <w:style w:type="character" w:customStyle="1" w:styleId="fontstyle01">
    <w:name w:val="fontstyle01"/>
    <w:basedOn w:val="DefaultParagraphFont"/>
    <w:rsid w:val="00F814B9"/>
    <w:rPr>
      <w:rFonts w:ascii="PalatinoLinotype-Roman" w:hAnsi="PalatinoLinotype-Roman" w:hint="default"/>
      <w:b w:val="0"/>
      <w:bCs w:val="0"/>
      <w:i w:val="0"/>
      <w:iCs w:val="0"/>
      <w:color w:val="000000"/>
      <w:sz w:val="22"/>
      <w:szCs w:val="22"/>
    </w:rPr>
  </w:style>
  <w:style w:type="character" w:styleId="CommentReference">
    <w:name w:val="annotation reference"/>
    <w:basedOn w:val="DefaultParagraphFont"/>
    <w:uiPriority w:val="99"/>
    <w:semiHidden/>
    <w:unhideWhenUsed/>
    <w:rsid w:val="00F814B9"/>
    <w:rPr>
      <w:sz w:val="16"/>
      <w:szCs w:val="16"/>
    </w:rPr>
  </w:style>
  <w:style w:type="paragraph" w:styleId="CommentText">
    <w:name w:val="annotation text"/>
    <w:basedOn w:val="Normal"/>
    <w:link w:val="CommentTextChar"/>
    <w:uiPriority w:val="99"/>
    <w:unhideWhenUsed/>
    <w:rsid w:val="00F814B9"/>
    <w:pPr>
      <w:spacing w:after="154" w:line="240" w:lineRule="auto"/>
      <w:ind w:left="10" w:hanging="10"/>
      <w:jc w:val="left"/>
    </w:pPr>
    <w:rPr>
      <w:rFonts w:ascii="Arial" w:eastAsia="Verdana" w:hAnsi="Arial" w:cs="Verdana"/>
      <w:color w:val="000000"/>
      <w:szCs w:val="20"/>
      <w:lang w:eastAsia="zh-CN"/>
    </w:rPr>
  </w:style>
  <w:style w:type="character" w:customStyle="1" w:styleId="CommentTextChar">
    <w:name w:val="Comment Text Char"/>
    <w:basedOn w:val="DefaultParagraphFont"/>
    <w:link w:val="CommentText"/>
    <w:uiPriority w:val="99"/>
    <w:rsid w:val="00F814B9"/>
    <w:rPr>
      <w:rFonts w:ascii="Arial" w:eastAsia="Verdana" w:hAnsi="Arial" w:cs="Verdana"/>
      <w:color w:val="000000"/>
      <w:lang w:eastAsia="zh-CN"/>
    </w:rPr>
  </w:style>
  <w:style w:type="paragraph" w:styleId="CommentSubject">
    <w:name w:val="annotation subject"/>
    <w:basedOn w:val="CommentText"/>
    <w:next w:val="CommentText"/>
    <w:link w:val="CommentSubjectChar"/>
    <w:uiPriority w:val="99"/>
    <w:semiHidden/>
    <w:unhideWhenUsed/>
    <w:rsid w:val="00F814B9"/>
    <w:rPr>
      <w:b/>
      <w:bCs/>
    </w:rPr>
  </w:style>
  <w:style w:type="character" w:customStyle="1" w:styleId="CommentSubjectChar">
    <w:name w:val="Comment Subject Char"/>
    <w:basedOn w:val="CommentTextChar"/>
    <w:link w:val="CommentSubject"/>
    <w:uiPriority w:val="99"/>
    <w:semiHidden/>
    <w:rsid w:val="00F814B9"/>
    <w:rPr>
      <w:rFonts w:ascii="Arial" w:eastAsia="Verdana" w:hAnsi="Arial" w:cs="Verdana"/>
      <w:b/>
      <w:bCs/>
      <w:color w:val="000000"/>
      <w:lang w:eastAsia="zh-CN"/>
    </w:rPr>
  </w:style>
  <w:style w:type="character" w:customStyle="1" w:styleId="fontstyle21">
    <w:name w:val="fontstyle21"/>
    <w:basedOn w:val="DefaultParagraphFont"/>
    <w:rsid w:val="00F814B9"/>
    <w:rPr>
      <w:rFonts w:ascii="PalatinoLinotype-Bold" w:hAnsi="PalatinoLinotype-Bold" w:hint="default"/>
      <w:b/>
      <w:bCs/>
      <w:i w:val="0"/>
      <w:iCs w:val="0"/>
      <w:color w:val="000000"/>
      <w:sz w:val="22"/>
      <w:szCs w:val="22"/>
    </w:rPr>
  </w:style>
  <w:style w:type="character" w:styleId="FollowedHyperlink">
    <w:name w:val="FollowedHyperlink"/>
    <w:basedOn w:val="DefaultParagraphFont"/>
    <w:uiPriority w:val="99"/>
    <w:semiHidden/>
    <w:unhideWhenUsed/>
    <w:rsid w:val="00F814B9"/>
    <w:rPr>
      <w:color w:val="800080" w:themeColor="followedHyperlink"/>
      <w:u w:val="single"/>
    </w:rPr>
  </w:style>
  <w:style w:type="table" w:styleId="PlainTable3">
    <w:name w:val="Plain Table 3"/>
    <w:basedOn w:val="TableNormal"/>
    <w:uiPriority w:val="43"/>
    <w:rsid w:val="00F814B9"/>
    <w:rPr>
      <w:rFonts w:asciiTheme="minorHAnsi" w:eastAsiaTheme="minorEastAsia" w:hAnsiTheme="minorHAnsi" w:cstheme="minorBidi"/>
      <w:sz w:val="22"/>
      <w:szCs w:val="22"/>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
    <w:name w:val="Grid Table 2"/>
    <w:basedOn w:val="TableNormal"/>
    <w:uiPriority w:val="47"/>
    <w:rsid w:val="00F814B9"/>
    <w:rPr>
      <w:rFonts w:asciiTheme="minorHAnsi" w:eastAsiaTheme="minorEastAsia" w:hAnsiTheme="minorHAnsi" w:cstheme="minorBidi"/>
      <w:sz w:val="22"/>
      <w:szCs w:val="22"/>
      <w:lang w:eastAsia="zh-CN"/>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F814B9"/>
    <w:rPr>
      <w:rFonts w:ascii="Arial" w:eastAsia="Verdana" w:hAnsi="Arial" w:cs="Verdana"/>
      <w:color w:val="000000"/>
      <w:sz w:val="22"/>
      <w:szCs w:val="22"/>
      <w:lang w:eastAsia="zh-CN"/>
    </w:rPr>
  </w:style>
  <w:style w:type="table" w:styleId="ListTable7Colorful">
    <w:name w:val="List Table 7 Colorful"/>
    <w:basedOn w:val="TableNormal"/>
    <w:uiPriority w:val="52"/>
    <w:rsid w:val="00F814B9"/>
    <w:rPr>
      <w:rFonts w:asciiTheme="minorHAnsi" w:eastAsiaTheme="minorEastAsia" w:hAnsiTheme="minorHAnsi" w:cstheme="minorBidi"/>
      <w:color w:val="000000" w:themeColor="text1"/>
      <w:sz w:val="22"/>
      <w:szCs w:val="22"/>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
    <w:name w:val="Grid Table 6 Colorful"/>
    <w:basedOn w:val="TableNormal"/>
    <w:uiPriority w:val="51"/>
    <w:rsid w:val="00F814B9"/>
    <w:rPr>
      <w:rFonts w:asciiTheme="minorHAnsi" w:eastAsiaTheme="minorEastAsia" w:hAnsiTheme="minorHAnsi" w:cstheme="minorBidi"/>
      <w:color w:val="000000" w:themeColor="text1"/>
      <w:sz w:val="22"/>
      <w:szCs w:val="22"/>
      <w:lang w:eastAsia="zh-C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semiHidden/>
    <w:rsid w:val="00F814B9"/>
    <w:rPr>
      <w:rFonts w:asciiTheme="majorHAnsi" w:eastAsiaTheme="majorEastAsia" w:hAnsiTheme="majorHAnsi" w:cstheme="majorBidi"/>
      <w:color w:val="365F91" w:themeColor="accent1" w:themeShade="BF"/>
      <w:szCs w:val="24"/>
      <w:lang w:eastAsia="de-DE"/>
    </w:rPr>
  </w:style>
  <w:style w:type="character" w:customStyle="1" w:styleId="Heading6Char">
    <w:name w:val="Heading 6 Char"/>
    <w:basedOn w:val="DefaultParagraphFont"/>
    <w:link w:val="Heading6"/>
    <w:uiPriority w:val="9"/>
    <w:semiHidden/>
    <w:rsid w:val="00F814B9"/>
    <w:rPr>
      <w:rFonts w:asciiTheme="majorHAnsi" w:eastAsiaTheme="majorEastAsia" w:hAnsiTheme="majorHAnsi" w:cstheme="majorBidi"/>
      <w:color w:val="243F60" w:themeColor="accent1" w:themeShade="7F"/>
      <w:szCs w:val="24"/>
      <w:lang w:eastAsia="de-DE"/>
    </w:rPr>
  </w:style>
  <w:style w:type="character" w:customStyle="1" w:styleId="Heading7Char">
    <w:name w:val="Heading 7 Char"/>
    <w:basedOn w:val="DefaultParagraphFont"/>
    <w:link w:val="Heading7"/>
    <w:uiPriority w:val="9"/>
    <w:semiHidden/>
    <w:rsid w:val="00F814B9"/>
    <w:rPr>
      <w:rFonts w:asciiTheme="majorHAnsi" w:eastAsiaTheme="majorEastAsia" w:hAnsiTheme="majorHAnsi" w:cstheme="majorBidi"/>
      <w:i/>
      <w:iCs/>
      <w:color w:val="243F60" w:themeColor="accent1" w:themeShade="7F"/>
      <w:szCs w:val="24"/>
      <w:lang w:eastAsia="de-DE"/>
    </w:rPr>
  </w:style>
  <w:style w:type="character" w:customStyle="1" w:styleId="Heading8Char">
    <w:name w:val="Heading 8 Char"/>
    <w:basedOn w:val="DefaultParagraphFont"/>
    <w:link w:val="Heading8"/>
    <w:uiPriority w:val="9"/>
    <w:semiHidden/>
    <w:rsid w:val="00F814B9"/>
    <w:rPr>
      <w:rFonts w:asciiTheme="majorHAnsi" w:eastAsiaTheme="majorEastAsia" w:hAnsiTheme="majorHAnsi" w:cstheme="majorBidi"/>
      <w:color w:val="272727" w:themeColor="text1" w:themeTint="D8"/>
      <w:sz w:val="21"/>
      <w:szCs w:val="21"/>
      <w:lang w:eastAsia="de-DE"/>
    </w:rPr>
  </w:style>
  <w:style w:type="character" w:customStyle="1" w:styleId="Heading9Char">
    <w:name w:val="Heading 9 Char"/>
    <w:basedOn w:val="DefaultParagraphFont"/>
    <w:link w:val="Heading9"/>
    <w:uiPriority w:val="9"/>
    <w:semiHidden/>
    <w:rsid w:val="00F814B9"/>
    <w:rPr>
      <w:rFonts w:asciiTheme="majorHAnsi" w:eastAsiaTheme="majorEastAsia" w:hAnsiTheme="majorHAnsi" w:cstheme="majorBidi"/>
      <w:i/>
      <w:iCs/>
      <w:color w:val="272727" w:themeColor="text1" w:themeTint="D8"/>
      <w:sz w:val="21"/>
      <w:szCs w:val="21"/>
      <w:lang w:eastAsia="de-DE"/>
    </w:rPr>
  </w:style>
  <w:style w:type="table" w:styleId="GridTable3">
    <w:name w:val="Grid Table 3"/>
    <w:basedOn w:val="TableNormal"/>
    <w:uiPriority w:val="48"/>
    <w:rsid w:val="00F814B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FC134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s.climate.copernicus.eu/cdsapp" TargetMode="External"/><Relationship Id="rId18" Type="http://schemas.openxmlformats.org/officeDocument/2006/relationships/hyperlink" Target="http://www.globalfiredata.org/" TargetMode="External"/><Relationship Id="rId26" Type="http://schemas.openxmlformats.org/officeDocument/2006/relationships/hyperlink" Target="https://rda.ucar.edu/datasets/ds083.2/" TargetMode="External"/><Relationship Id="rId39" Type="http://schemas.openxmlformats.org/officeDocument/2006/relationships/hyperlink" Target="https://landsaf.ipma.pt/en/" TargetMode="External"/><Relationship Id="rId21" Type="http://schemas.openxmlformats.org/officeDocument/2006/relationships/image" Target="media/image4.png"/><Relationship Id="rId34" Type="http://schemas.openxmlformats.org/officeDocument/2006/relationships/hyperlink" Target="https://scihub.copernicus.eu/" TargetMode="External"/><Relationship Id="rId42" Type="http://schemas.openxmlformats.org/officeDocument/2006/relationships/image" Target="media/image14.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eer.gsfc.nasa.gov/data/emissions/"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ihub.copernicus.eu/" TargetMode="Externa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hyperlink" Target="https://www.sciencedirect.com/science/article/pii/S0034425720303412" TargetMode="External"/><Relationship Id="rId40" Type="http://schemas.openxmlformats.org/officeDocument/2006/relationships/image" Target="media/image1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hyperlink" Target="https://edgar.jrc.ec.europa.eu/dataset_htap_v2" TargetMode="External"/><Relationship Id="rId36" Type="http://schemas.openxmlformats.org/officeDocument/2006/relationships/hyperlink" Target="https://ladsweb.modaps.eosdis.nasa.gov/" TargetMode="External"/><Relationship Id="rId10" Type="http://schemas.openxmlformats.org/officeDocument/2006/relationships/hyperlink" Target="https://landsaf.ipma.pt/en/data/catalogue/" TargetMode="External"/><Relationship Id="rId19" Type="http://schemas.openxmlformats.org/officeDocument/2006/relationships/hyperlink" Target="http://www.globalfiredata.org/" TargetMode="External"/><Relationship Id="rId31" Type="http://schemas.openxmlformats.org/officeDocument/2006/relationships/image" Target="media/image1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hannah.nguyen@kcl.ac.uk" TargetMode="External"/><Relationship Id="rId14" Type="http://schemas.openxmlformats.org/officeDocument/2006/relationships/hyperlink" Target="https://landsat.gsfc.nasa.gov/" TargetMode="External"/><Relationship Id="rId22" Type="http://schemas.openxmlformats.org/officeDocument/2006/relationships/image" Target="media/image5.png"/><Relationship Id="rId27" Type="http://schemas.openxmlformats.org/officeDocument/2006/relationships/hyperlink" Target="https://www2.acom.ucar.edu/gcm/waccm" TargetMode="External"/><Relationship Id="rId30" Type="http://schemas.openxmlformats.org/officeDocument/2006/relationships/image" Target="media/image9.png"/><Relationship Id="rId35" Type="http://schemas.openxmlformats.org/officeDocument/2006/relationships/hyperlink" Target="https://landsaf.ipma.pt/" TargetMode="External"/><Relationship Id="rId43" Type="http://schemas.openxmlformats.org/officeDocument/2006/relationships/image" Target="media/image15.png"/><Relationship Id="rId48" Type="http://schemas.openxmlformats.org/officeDocument/2006/relationships/theme" Target="theme/theme1.xml"/><Relationship Id="rId8" Type="http://schemas.openxmlformats.org/officeDocument/2006/relationships/hyperlink" Target="mailto:angie@email.com" TargetMode="External"/><Relationship Id="rId3" Type="http://schemas.openxmlformats.org/officeDocument/2006/relationships/styles" Target="styles.xml"/><Relationship Id="rId12" Type="http://schemas.openxmlformats.org/officeDocument/2006/relationships/hyperlink" Target="https://ladsweb.modaps.eosdis.nasa.gov/" TargetMode="External"/><Relationship Id="rId17" Type="http://schemas.openxmlformats.org/officeDocument/2006/relationships/image" Target="media/image2.png"/><Relationship Id="rId25" Type="http://schemas.openxmlformats.org/officeDocument/2006/relationships/hyperlink" Target="https://www.epa.gov/cmaq" TargetMode="External"/><Relationship Id="rId33" Type="http://schemas.openxmlformats.org/officeDocument/2006/relationships/hyperlink" Target="http://landsaf.meteo.pt" TargetMode="External"/><Relationship Id="rId38" Type="http://schemas.openxmlformats.org/officeDocument/2006/relationships/hyperlink" Target="https://www.sciencedirect.com/science/article/pii/S0034425720303412" TargetMode="External"/><Relationship Id="rId46" Type="http://schemas.microsoft.com/office/2011/relationships/people" Target="people.xml"/><Relationship Id="rId20" Type="http://schemas.openxmlformats.org/officeDocument/2006/relationships/image" Target="media/image3.png"/><Relationship Id="rId4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DF8B674889C4597B064E37E5AF3F4FC"/>
        <w:category>
          <w:name w:val="General"/>
          <w:gallery w:val="placeholder"/>
        </w:category>
        <w:types>
          <w:type w:val="bbPlcHdr"/>
        </w:types>
        <w:behaviors>
          <w:behavior w:val="content"/>
        </w:behaviors>
        <w:guid w:val="{680E30FA-EF5A-45BC-86B8-D9FDB233A694}"/>
      </w:docPartPr>
      <w:docPartBody>
        <w:p w:rsidR="00EB235E" w:rsidRDefault="00EB235E" w:rsidP="00EB235E">
          <w:pPr>
            <w:pStyle w:val="8DF8B674889C4597B064E37E5AF3F4FC"/>
          </w:pPr>
          <w:r w:rsidRPr="002D3DBE">
            <w:rPr>
              <w:rStyle w:val="PlaceholderText"/>
            </w:rPr>
            <w:t>Click or tap here to enter text.</w:t>
          </w:r>
        </w:p>
      </w:docPartBody>
    </w:docPart>
    <w:docPart>
      <w:docPartPr>
        <w:name w:val="17642EF168B94A81BDD2C34D5240EB09"/>
        <w:category>
          <w:name w:val="General"/>
          <w:gallery w:val="placeholder"/>
        </w:category>
        <w:types>
          <w:type w:val="bbPlcHdr"/>
        </w:types>
        <w:behaviors>
          <w:behavior w:val="content"/>
        </w:behaviors>
        <w:guid w:val="{AD7C81B4-5544-4B8F-AF5A-CC38D14EB9CE}"/>
      </w:docPartPr>
      <w:docPartBody>
        <w:p w:rsidR="00EB235E" w:rsidRDefault="00EB235E" w:rsidP="00EB235E">
          <w:pPr>
            <w:pStyle w:val="17642EF168B94A81BDD2C34D5240EB09"/>
          </w:pPr>
          <w:r w:rsidRPr="002D3DB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PalatinoLinotype-Roman">
    <w:altName w:val="Palatino Linotype"/>
    <w:panose1 w:val="00000000000000000000"/>
    <w:charset w:val="00"/>
    <w:family w:val="roman"/>
    <w:notTrueType/>
    <w:pitch w:val="default"/>
  </w:font>
  <w:font w:name="PalatinoLinotype-Bold">
    <w:altName w:val="Palatino Linotyp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35E"/>
    <w:rsid w:val="00CB2CC8"/>
    <w:rsid w:val="00EB23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235E"/>
    <w:rPr>
      <w:color w:val="808080"/>
    </w:rPr>
  </w:style>
  <w:style w:type="paragraph" w:customStyle="1" w:styleId="8DF8B674889C4597B064E37E5AF3F4FC">
    <w:name w:val="8DF8B674889C4597B064E37E5AF3F4FC"/>
    <w:rsid w:val="00EB235E"/>
  </w:style>
  <w:style w:type="paragraph" w:customStyle="1" w:styleId="17642EF168B94A81BDD2C34D5240EB09">
    <w:name w:val="17642EF168B94A81BDD2C34D5240EB09"/>
    <w:rsid w:val="00EB23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FDE8-F468-4358-9F5B-AA26B12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Template>
  <TotalTime>2600</TotalTime>
  <Pages>42</Pages>
  <Words>71521</Words>
  <Characters>407673</Characters>
  <Application>Microsoft Office Word</Application>
  <DocSecurity>0</DocSecurity>
  <Lines>3397</Lines>
  <Paragraphs>956</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478238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subject/>
  <dc:creator>Martin Rasmussen</dc:creator>
  <cp:keywords/>
  <dc:description/>
  <cp:lastModifiedBy>Nguyen, Hannah</cp:lastModifiedBy>
  <cp:revision>3</cp:revision>
  <cp:lastPrinted>2022-01-12T16:43:00Z</cp:lastPrinted>
  <dcterms:created xsi:type="dcterms:W3CDTF">2015-12-16T05:52:00Z</dcterms:created>
  <dcterms:modified xsi:type="dcterms:W3CDTF">2022-01-13T13:55:00Z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http://www.zotero.org/styles/copernicus-publications</vt:lpwstr>
  </property>
  <property fmtid="{D5CDD505-2E9C-101B-9397-08002B2CF9AE}" pid="4" name="Mendeley Unique User Id_1">
    <vt:lpwstr>741caa1d-369e-3393-8064-bdeb1d11fdd7</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http://www.zotero.org/styles/copernicus-publications</vt:lpwstr>
  </property>
  <property fmtid="{D5CDD505-2E9C-101B-9397-08002B2CF9AE}" pid="14" name="Mendeley Recent Style Name 4_1">
    <vt:lpwstr>Copernicus Publications</vt:lpwstr>
  </property>
  <property fmtid="{D5CDD505-2E9C-101B-9397-08002B2CF9AE}" pid="15" name="Mendeley Recent Style Id 5_1">
    <vt:lpwstr>http://csl.mendeley.com/styles/463405961/elsevier-harvard</vt:lpwstr>
  </property>
  <property fmtid="{D5CDD505-2E9C-101B-9397-08002B2CF9AE}" pid="16" name="Mendeley Recent Style Name 5_1">
    <vt:lpwstr>Elsevier - Harvard (with titles) - Hannah Nguyen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